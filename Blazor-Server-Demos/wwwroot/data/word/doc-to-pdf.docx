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6C4E1336" w14:textId="7F5AAB78" w:rsidR="00546C89" w:rsidRPr="00BF6514" w:rsidRDefault="001A4E73" w:rsidP="00BF6514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3632" behindDoc="0" locked="1" layoutInCell="1" allowOverlap="1" wp14:anchorId="2531F21B" wp14:editId="7CA08AB2">
            <wp:simplePos x="0" y="0"/>
            <wp:positionH relativeFrom="column">
              <wp:posOffset>4679950</wp:posOffset>
            </wp:positionH>
            <wp:positionV relativeFrom="margin">
              <wp:posOffset>2813050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5680" behindDoc="1" locked="1" layoutInCell="1" allowOverlap="1" wp14:anchorId="1011940E" wp14:editId="3155F4AC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0A2A49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0A2A49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0A2A49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0A2A49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0A2A49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0A2A49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7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gramStart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>sit</w:t>
      </w:r>
      <w:proofErr w:type="gramEnd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20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21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BFD819D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C795194" w14:textId="77777777" w:rsidR="00BF6514" w:rsidRDefault="00BF6514" w:rsidP="00BF6514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CHEST X-RAY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6514" w14:paraId="760DAB54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B6338" w14:textId="77777777" w:rsidR="00BF6514" w:rsidRDefault="00BF6514">
            <w:pPr>
              <w:spacing w:before="24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>Patient Name :</w:t>
            </w:r>
            <w:r>
              <w:rPr>
                <w:rFonts w:asciiTheme="majorBidi" w:hAnsiTheme="majorBidi" w:cstheme="majorBidi"/>
              </w:rPr>
              <w:t xml:space="preserve"> Andrew Fuller  </w:t>
            </w:r>
          </w:p>
          <w:p w14:paraId="025A4DFD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of Birth  :</w:t>
            </w:r>
            <w:r>
              <w:rPr>
                <w:rFonts w:asciiTheme="majorBidi" w:hAnsiTheme="majorBidi" w:cstheme="majorBidi"/>
              </w:rPr>
              <w:t xml:space="preserve"> 1980-01-01 </w:t>
            </w:r>
          </w:p>
          <w:p w14:paraId="5D6E9316" w14:textId="77777777" w:rsidR="00BF6514" w:rsidRDefault="00BF6514">
            <w:pPr>
              <w:spacing w:after="240"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                :</w:t>
            </w:r>
            <w:r>
              <w:rPr>
                <w:rFonts w:asciiTheme="majorBidi" w:hAnsiTheme="majorBidi" w:cstheme="majorBidi"/>
              </w:rPr>
              <w:t xml:space="preserve"> 2023-12-05 </w:t>
            </w:r>
          </w:p>
        </w:tc>
      </w:tr>
      <w:tr w:rsidR="00BF6514" w14:paraId="1BF1A55D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29B6C" w14:textId="145D36B0" w:rsidR="00BF6514" w:rsidRDefault="00BF6514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776" behindDoc="1" locked="0" layoutInCell="1" allowOverlap="1" wp14:anchorId="6B833BC0" wp14:editId="3BCB9DE3">
                  <wp:simplePos x="0" y="0"/>
                  <wp:positionH relativeFrom="column">
                    <wp:posOffset>1852295</wp:posOffset>
                  </wp:positionH>
                  <wp:positionV relativeFrom="paragraph">
                    <wp:posOffset>429260</wp:posOffset>
                  </wp:positionV>
                  <wp:extent cx="1653540" cy="1892300"/>
                  <wp:effectExtent l="0" t="0" r="381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24981E7A" wp14:editId="561A2CB1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D5ED2F" w14:textId="77777777" w:rsidR="00BF6514" w:rsidRDefault="00BF6514" w:rsidP="00BF6514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 xml:space="preserve">Figure 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Figure \* ARABIC </w:instrTex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: Chest X-ray- TIFF Version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981E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13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" stroked="f">
                      <v:textbox style="mso-fit-shape-to-text:t" inset="0,0,0,0">
                        <w:txbxContent>
                          <w:p w14:paraId="7AD5ED2F" w14:textId="77777777" w:rsidR="00BF6514" w:rsidRDefault="00BF6514" w:rsidP="00BF6514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Chest X-ray- TIFF Version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b/>
                <w:bCs/>
              </w:rPr>
              <w:t>X-ray Number :</w:t>
            </w:r>
            <w:r>
              <w:rPr>
                <w:rFonts w:asciiTheme="majorBidi" w:hAnsiTheme="majorBidi" w:cstheme="majorBidi"/>
              </w:rPr>
              <w:t xml:space="preserve"> 52587412</w:t>
            </w:r>
          </w:p>
          <w:p w14:paraId="18C132E9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READINGS :</w:t>
            </w:r>
          </w:p>
          <w:p w14:paraId="46CAE2B8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Lungs :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Clear and well-inflated; no signs of pneumonia, pneumothorax, or effusion.</w:t>
            </w:r>
          </w:p>
          <w:p w14:paraId="7068910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Heart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size and shape; cardiac silhouette within normal limits; no cardiomegaly or pericardial effusion.</w:t>
            </w: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 xml:space="preserve"> </w:t>
            </w:r>
          </w:p>
          <w:p w14:paraId="7690676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Diaphragms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Well-defined and even; no elevation or depression.</w:t>
            </w:r>
          </w:p>
          <w:p w14:paraId="1CDB9431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Bones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appearance; no fractures or dislocations.</w:t>
            </w:r>
          </w:p>
          <w:p w14:paraId="2ED0D114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after="12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Soft Tissues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 in the chest area.</w:t>
            </w:r>
          </w:p>
        </w:tc>
      </w:tr>
      <w:tr w:rsidR="00BF6514" w14:paraId="3475F9E3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A400" w14:textId="77777777" w:rsidR="00BF6514" w:rsidRDefault="00BF6514">
            <w:pPr>
              <w:spacing w:before="240" w:line="60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 xml:space="preserve">RECOMMENDATIONS : </w:t>
            </w:r>
          </w:p>
          <w:p w14:paraId="5CDD44DA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 further evaluation is required at this time.</w:t>
            </w:r>
          </w:p>
          <w:p w14:paraId="2FA74985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ADDITIONAL NOTES :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14:paraId="3FBC437D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None.</w:t>
            </w:r>
          </w:p>
        </w:tc>
      </w:tr>
    </w:tbl>
    <w:p w14:paraId="48CD3450" w14:textId="77777777" w:rsidR="00BF6514" w:rsidRDefault="00BF6514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</w:p>
    <w:p w14:paraId="17A8FF86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ECF46C3" w14:textId="035CBC1B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2"/>
            <w:commentRangeStart w:id="23"/>
            <w:commentRangeStart w:id="24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2"/>
            <w:r w:rsidR="006D04DC">
              <w:rPr>
                <w:rStyle w:val="CommentReference"/>
              </w:rPr>
              <w:commentReference w:id="22"/>
            </w:r>
            <w:commentRangeEnd w:id="23"/>
            <w:r w:rsidR="0094731B">
              <w:rPr>
                <w:rStyle w:val="CommentReference"/>
              </w:rPr>
              <w:commentReference w:id="23"/>
            </w:r>
            <w:commentRangeEnd w:id="24"/>
            <w:r w:rsidR="00AA0BF0">
              <w:rPr>
                <w:rStyle w:val="CommentReference"/>
              </w:rPr>
              <w:commentReference w:id="24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5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5"/>
            <w:r w:rsidR="006D04DC">
              <w:rPr>
                <w:rStyle w:val="CommentReference"/>
              </w:rPr>
              <w:commentReference w:id="25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57256396" w14:textId="77777777" w:rsidR="00BF6514" w:rsidRDefault="00BF6514" w:rsidP="000C25A3">
      <w:pPr>
        <w:pStyle w:val="t"/>
      </w:pPr>
    </w:p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93F7BE" id="Text Box 1" o:spid="_x0000_s1027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vZOQIAAIM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79FC5DDC" wp14:editId="71C412D9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8" style="position:absolute;margin-left:45pt;margin-top:19.9pt;width:394pt;height:384pt;z-index:251657728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">
                <v:group id="Group 18" o:spid="_x0000_s1029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30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1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2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4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5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6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8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9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4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1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3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4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7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AF3F7D" w:rsidRDefault="00AF3F7D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179B5E69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01C1EE3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9B73CBB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994B6A8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4A4CBF8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0D3112D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C4AB631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0904A37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3D128E2B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3C49EE7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B22FE97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32F7E976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EC439D0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4701FE0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155467E9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6BFA94F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376BE7A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C5C3720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4E9E0E98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D70B644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E02FB61" w14:textId="77777777" w:rsidR="00B67A72" w:rsidRDefault="00B67A72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006FC3B" w14:textId="77777777" w:rsidR="00B67A72" w:rsidRDefault="00B67A72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B09BA6E" w14:textId="77777777" w:rsidR="000A2A49" w:rsidRDefault="000A2A49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B67A72" w:rsidRPr="00A92693" w14:paraId="0A1BCDC1" w14:textId="77777777" w:rsidTr="0073645F">
        <w:trPr>
          <w:trHeight w:val="926"/>
        </w:trPr>
        <w:tc>
          <w:tcPr>
            <w:tcW w:w="10306" w:type="dxa"/>
          </w:tcPr>
          <w:p w14:paraId="31FE76AE" w14:textId="77777777" w:rsidR="00B67A72" w:rsidRPr="00A92693" w:rsidRDefault="00B67A72" w:rsidP="0073645F">
            <w:pPr>
              <w:rPr>
                <w:rFonts w:ascii="Calibri" w:hAnsi="Calibri" w:cs="Calibri"/>
                <w:sz w:val="20"/>
                <w:szCs w:val="20"/>
              </w:rPr>
            </w:pPr>
            <w:bookmarkStart w:id="26" w:name="_Hlk199184836"/>
            <w:r w:rsidRPr="00A92693">
              <w:rPr>
                <w:rFonts w:ascii="Calibri" w:hAnsi="Calibri" w:cs="Calibri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3E75E2AA" wp14:editId="4B855AB7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C5043C" w14:textId="77777777" w:rsidR="00B67A72" w:rsidRPr="008261AA" w:rsidRDefault="00B67A72" w:rsidP="00B67A72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E75E2AA" id="Rectangle 22" o:spid="_x0000_s1048" style="position:absolute;margin-left:-6.5pt;margin-top:.35pt;width:470pt;height:45pt;z-index:25167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" filled="f" stroked="f" strokeweight="1pt">
                      <v:textbox>
                        <w:txbxContent>
                          <w:p w14:paraId="26C5043C" w14:textId="77777777" w:rsidR="00B67A72" w:rsidRPr="008261AA" w:rsidRDefault="00B67A72" w:rsidP="00B67A72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67A72" w:rsidRPr="00A92693" w14:paraId="0F9BEF72" w14:textId="77777777" w:rsidTr="0073645F">
        <w:trPr>
          <w:trHeight w:val="1968"/>
        </w:trPr>
        <w:tc>
          <w:tcPr>
            <w:tcW w:w="10306" w:type="dxa"/>
          </w:tcPr>
          <w:p w14:paraId="67B115BD" w14:textId="77777777" w:rsidR="00B67A72" w:rsidRPr="00A92693" w:rsidRDefault="00B67A72" w:rsidP="0073645F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71040" behindDoc="0" locked="0" layoutInCell="1" allowOverlap="1" wp14:anchorId="55F5F8D8" wp14:editId="5858528E">
                  <wp:simplePos x="0" y="0"/>
                  <wp:positionH relativeFrom="column">
                    <wp:posOffset>3712498</wp:posOffset>
                  </wp:positionH>
                  <wp:positionV relativeFrom="paragraph">
                    <wp:posOffset>123190</wp:posOffset>
                  </wp:positionV>
                  <wp:extent cx="2514600" cy="609600"/>
                  <wp:effectExtent l="0" t="0" r="0" b="0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4F63F47E" wp14:editId="48A7569F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F403142" w14:textId="77777777" w:rsidR="00B67A72" w:rsidRPr="008261AA" w:rsidRDefault="00B67A72" w:rsidP="00B67A72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F63F47E" id="Rectangle 7" o:spid="_x0000_s1049" style="position:absolute;left:0;text-align:left;margin-left:35.15pt;margin-top:67.85pt;width:395pt;height:29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6F403142" w14:textId="77777777" w:rsidR="00B67A72" w:rsidRPr="008261AA" w:rsidRDefault="00B67A72" w:rsidP="00B67A72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67A72" w:rsidRPr="00A92693" w14:paraId="2DCFFFD9" w14:textId="77777777" w:rsidTr="0073645F">
        <w:trPr>
          <w:trHeight w:val="4506"/>
        </w:trPr>
        <w:tc>
          <w:tcPr>
            <w:tcW w:w="10306" w:type="dxa"/>
          </w:tcPr>
          <w:p w14:paraId="6C3D9E96" w14:textId="77777777" w:rsidR="00B67A72" w:rsidRDefault="00B67A72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12F9C6D9" w14:textId="77777777" w:rsidR="00B67A72" w:rsidRPr="00A92693" w:rsidRDefault="00B67A72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134E2B1B" w14:textId="77777777" w:rsidR="00B67A72" w:rsidRPr="00A92693" w:rsidRDefault="00B67A72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6B2EB3A" wp14:editId="28F6E544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CAEAB6A" w14:textId="77777777" w:rsidR="00B67A72" w:rsidRPr="00F562F3" w:rsidRDefault="00B67A72" w:rsidP="00B67A72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6B2EB3A" id="Rectangle 13" o:spid="_x0000_s1050" style="position:absolute;margin-left:59.6pt;margin-top:15.75pt;width:281pt;height:24.5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" fillcolor="window" strokecolor="#d0cece" strokeweight="1pt">
                      <v:fill r:id="rId16" o:title="" color2="#e7e6e6" type="pattern"/>
                      <v:textbox>
                        <w:txbxContent>
                          <w:p w14:paraId="0CAEAB6A" w14:textId="77777777" w:rsidR="00B67A72" w:rsidRPr="00F562F3" w:rsidRDefault="00B67A72" w:rsidP="00B67A72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38D86E18" w14:textId="77777777" w:rsidR="00B67A72" w:rsidRPr="00A92693" w:rsidRDefault="00B67A72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22C62956" wp14:editId="272C9499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3F2AD7E" w14:textId="77777777" w:rsidR="00B67A72" w:rsidRPr="00F562F3" w:rsidRDefault="00B67A72" w:rsidP="00B67A72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908 W. Capital Way</w:t>
                                  </w:r>
                                </w:p>
                                <w:p w14:paraId="2FF68627" w14:textId="77777777" w:rsidR="00B67A72" w:rsidRPr="008261AA" w:rsidRDefault="00B67A72" w:rsidP="00B67A72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1F8555AB" w14:textId="77777777" w:rsidR="00B67A72" w:rsidRDefault="00B67A72" w:rsidP="00B67A7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2C62956" id="_x0000_s1051" style="position:absolute;margin-left:59.6pt;margin-top:35.2pt;width:281pt;height:24.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23F2AD7E" w14:textId="77777777" w:rsidR="00B67A72" w:rsidRPr="00F562F3" w:rsidRDefault="00B67A72" w:rsidP="00B67A72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908 W. Capital Way</w:t>
                            </w:r>
                          </w:p>
                          <w:p w14:paraId="2FF68627" w14:textId="77777777" w:rsidR="00B67A72" w:rsidRPr="008261AA" w:rsidRDefault="00B67A72" w:rsidP="00B67A72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1F8555AB" w14:textId="77777777" w:rsidR="00B67A72" w:rsidRDefault="00B67A72" w:rsidP="00B67A72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  :  </w:t>
            </w:r>
          </w:p>
          <w:p w14:paraId="62046CE7" w14:textId="77777777" w:rsidR="00B67A72" w:rsidRPr="00A92693" w:rsidRDefault="00B67A72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744D6894" wp14:editId="58B1DC0B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934503F" w14:textId="77777777" w:rsidR="00B67A72" w:rsidRPr="00F562F3" w:rsidRDefault="00B67A72" w:rsidP="00B67A72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WA, USA.</w:t>
                                  </w:r>
                                </w:p>
                                <w:p w14:paraId="46F75388" w14:textId="77777777" w:rsidR="00B67A72" w:rsidRPr="008261AA" w:rsidRDefault="00B67A72" w:rsidP="00B67A72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194C6FA9" w14:textId="77777777" w:rsidR="00B67A72" w:rsidRDefault="00B67A72" w:rsidP="00B67A7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44D6894" id="_x0000_s1052" style="position:absolute;margin-left:59.6pt;margin-top:33.35pt;width:281pt;height:24.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" fillcolor="window" strokecolor="#d0cece" strokeweight="1pt">
                      <v:fill r:id="rId16" o:title="" color2="#e7e6e6" type="pattern"/>
                      <v:textbox>
                        <w:txbxContent>
                          <w:p w14:paraId="5934503F" w14:textId="77777777" w:rsidR="00B67A72" w:rsidRPr="00F562F3" w:rsidRDefault="00B67A72" w:rsidP="00B67A72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WA, USA.</w:t>
                            </w:r>
                          </w:p>
                          <w:p w14:paraId="46F75388" w14:textId="77777777" w:rsidR="00B67A72" w:rsidRPr="008261AA" w:rsidRDefault="00B67A72" w:rsidP="00B67A72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194C6FA9" w14:textId="77777777" w:rsidR="00B67A72" w:rsidRDefault="00B67A72" w:rsidP="00B67A72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1 :</w:t>
            </w:r>
          </w:p>
          <w:p w14:paraId="5ED2C01E" w14:textId="77777777" w:rsidR="00B67A72" w:rsidRPr="00A92693" w:rsidRDefault="00B67A72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3A536997" wp14:editId="2D06864C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4646569" w14:textId="77777777" w:rsidR="00B67A72" w:rsidRPr="00F562F3" w:rsidRDefault="00B67A72" w:rsidP="00B67A72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hyperlink r:id="rId17" w:history="1">
                                    <w:r w:rsidRPr="00F562F3">
                                      <w:rPr>
                                        <w:rStyle w:val="Hyperlink"/>
                                        <w:rFonts w:ascii="Calibri" w:eastAsiaTheme="majorEastAsia" w:hAnsi="Calibri" w:cs="Calibri"/>
                                        <w:sz w:val="22"/>
                                        <w:szCs w:val="22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A536997" id="_x0000_s1053" style="position:absolute;margin-left:59.6pt;margin-top:35.65pt;width:281pt;height:25.4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24646569" w14:textId="77777777" w:rsidR="00B67A72" w:rsidRPr="00F562F3" w:rsidRDefault="00B67A72" w:rsidP="00B67A72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hyperlink r:id="rId18" w:history="1">
                              <w:r w:rsidRPr="00F562F3">
                                <w:rPr>
                                  <w:rStyle w:val="Hyperlink"/>
                                  <w:rFonts w:ascii="Calibri" w:eastAsiaTheme="majorEastAsia" w:hAnsi="Calibri" w:cs="Calibri"/>
                                  <w:sz w:val="22"/>
                                  <w:szCs w:val="22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2 :</w:t>
            </w:r>
          </w:p>
          <w:p w14:paraId="562135CF" w14:textId="77777777" w:rsidR="00B67A72" w:rsidRPr="00A92693" w:rsidRDefault="00B67A72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E5ACD2D" wp14:editId="2C7E20B3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A933DC5" w14:textId="77777777" w:rsidR="00B67A72" w:rsidRPr="00F562F3" w:rsidRDefault="00B67A72" w:rsidP="00B67A72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+122-2222222</w:t>
                                  </w:r>
                                </w:p>
                                <w:p w14:paraId="3DB57320" w14:textId="77777777" w:rsidR="00B67A72" w:rsidRPr="008261AA" w:rsidRDefault="00B67A72" w:rsidP="00B67A72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E5ACD2D" id="_x0000_s1054" style="position:absolute;margin-left:59.6pt;margin-top:32.55pt;width:281pt;height:25.7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3A933DC5" w14:textId="77777777" w:rsidR="00B67A72" w:rsidRPr="00F562F3" w:rsidRDefault="00B67A72" w:rsidP="00B67A72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+122-2222222</w:t>
                            </w:r>
                          </w:p>
                          <w:p w14:paraId="3DB57320" w14:textId="77777777" w:rsidR="00B67A72" w:rsidRPr="008261AA" w:rsidRDefault="00B67A72" w:rsidP="00B67A72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  : </w:t>
            </w:r>
          </w:p>
          <w:p w14:paraId="531A2A27" w14:textId="77777777" w:rsidR="00B67A72" w:rsidRPr="00A92693" w:rsidRDefault="00B67A72" w:rsidP="0073645F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Phone       :</w: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B67A72" w:rsidRPr="00A92693" w14:paraId="08915DE5" w14:textId="77777777" w:rsidTr="0073645F">
        <w:trPr>
          <w:trHeight w:val="2402"/>
        </w:trPr>
        <w:tc>
          <w:tcPr>
            <w:tcW w:w="10306" w:type="dxa"/>
          </w:tcPr>
          <w:p w14:paraId="1F96EDF8" w14:textId="77777777" w:rsidR="00B67A72" w:rsidRDefault="00B67A72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7C33F72A" w14:textId="77777777" w:rsidR="00B67A72" w:rsidRPr="00A92693" w:rsidRDefault="00B67A72" w:rsidP="0073645F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709E0FAC" w14:textId="77777777" w:rsidR="00B67A72" w:rsidRPr="00A92693" w:rsidRDefault="00B67A72" w:rsidP="0073645F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70016" behindDoc="0" locked="0" layoutInCell="1" allowOverlap="1" wp14:anchorId="7DB9357C" wp14:editId="4545DAAC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750E742E" w14:textId="77777777" w:rsidR="00B67A72" w:rsidRPr="008261AA" w:rsidRDefault="00B67A72" w:rsidP="00B67A72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468BF595" w14:textId="77777777" w:rsidR="00B67A72" w:rsidRPr="008261AA" w:rsidRDefault="00B67A72" w:rsidP="00B67A72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2592C20" w14:textId="77777777" w:rsidR="00B67A72" w:rsidRPr="008261AA" w:rsidRDefault="00B67A72" w:rsidP="00B67A72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B9357C" id="Canvas 13" o:spid="_x0000_s1055" editas="canvas" style="position:absolute;margin-left:9.05pt;margin-top:43.2pt;width:421pt;height:71pt;z-index:251670016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">
                      <v:shape id="_x0000_s1056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57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58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750E742E" w14:textId="77777777" w:rsidR="00B67A72" w:rsidRPr="008261AA" w:rsidRDefault="00B67A72" w:rsidP="00B67A72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59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60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468BF595" w14:textId="77777777" w:rsidR="00B67A72" w:rsidRPr="008261AA" w:rsidRDefault="00B67A72" w:rsidP="00B67A72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61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02592C20" w14:textId="77777777" w:rsidR="00B67A72" w:rsidRPr="008261AA" w:rsidRDefault="00B67A72" w:rsidP="00B67A72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7ACC3EC7" w14:textId="77777777" w:rsidR="00B67A72" w:rsidRPr="00A92693" w:rsidRDefault="00B67A72" w:rsidP="0073645F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B67A72" w:rsidRPr="00A92693" w14:paraId="16290372" w14:textId="77777777" w:rsidTr="0073645F">
        <w:trPr>
          <w:trHeight w:val="809"/>
        </w:trPr>
        <w:tc>
          <w:tcPr>
            <w:tcW w:w="10306" w:type="dxa"/>
          </w:tcPr>
          <w:p w14:paraId="4BCBC892" w14:textId="77777777" w:rsidR="00B67A72" w:rsidRDefault="00B67A72" w:rsidP="0073645F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63DA7396" w14:textId="77777777" w:rsidR="00B67A72" w:rsidRDefault="00B67A72" w:rsidP="0073645F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4E912692" w14:textId="77777777" w:rsidR="00B67A72" w:rsidRPr="004128FF" w:rsidRDefault="00B67A72" w:rsidP="00B67A72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31818A27" w14:textId="77777777" w:rsidR="00B67A72" w:rsidRPr="004128FF" w:rsidRDefault="00B67A72" w:rsidP="00B67A72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519DCF36" w14:textId="77777777" w:rsidR="00B67A72" w:rsidRPr="00275578" w:rsidRDefault="00B67A72" w:rsidP="00B67A72">
            <w:pPr>
              <w:pStyle w:val="ListParagraph"/>
              <w:numPr>
                <w:ilvl w:val="0"/>
                <w:numId w:val="7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2E232AAD" w14:textId="77777777" w:rsidR="00B67A72" w:rsidRPr="00275578" w:rsidRDefault="00B67A72" w:rsidP="0073645F">
            <w:pPr>
              <w:spacing w:line="278" w:lineRule="auto"/>
            </w:pPr>
          </w:p>
        </w:tc>
      </w:tr>
      <w:bookmarkEnd w:id="26"/>
    </w:tbl>
    <w:p w14:paraId="727D81D1" w14:textId="77777777" w:rsidR="00947B31" w:rsidRPr="00D05AE6" w:rsidRDefault="00947B31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947B31" w:rsidRPr="00D05AE6" w:rsidSect="000F2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2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3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4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5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4AC26C" w14:textId="77777777" w:rsidR="00D32399" w:rsidRDefault="00D32399">
      <w:r>
        <w:separator/>
      </w:r>
    </w:p>
  </w:endnote>
  <w:endnote w:type="continuationSeparator" w:id="0">
    <w:p w14:paraId="0701D8E7" w14:textId="77777777" w:rsidR="00D32399" w:rsidRDefault="00D323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261E885-A331-4F07-BE3A-765BB5F6BCA6}"/>
    <w:embedBold r:id="rId2" w:fontKey="{E5045239-01D2-409C-9523-E8DF3122D2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762787F1-1EBD-46B8-80B7-DE3B82BD7FA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C2311636-A5AF-4B6E-A55A-2EEC84B4CA24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7E09C44-B6A9-42F1-9574-C65F0A9F0481}"/>
    <w:embedItalic r:id="rId6" w:fontKey="{B93D4978-21A2-4B8E-9089-1BD7C3A7935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113DBE" w14:textId="77777777" w:rsidR="00D32399" w:rsidRDefault="00D32399">
      <w:r>
        <w:separator/>
      </w:r>
    </w:p>
  </w:footnote>
  <w:footnote w:type="continuationSeparator" w:id="0">
    <w:p w14:paraId="011E77DA" w14:textId="77777777" w:rsidR="00D32399" w:rsidRDefault="00D323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0FC40F6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126822333" o:spid="_x0000_i1025" type="#_x0000_t75" style="width:11.2pt;height:11.2pt;visibility:visible;mso-wrap-style:square">
            <v:imagedata r:id="rId1" o:title=""/>
          </v:shape>
        </w:pict>
      </mc:Choice>
      <mc:Fallback>
        <w:drawing>
          <wp:inline distT="0" distB="0" distL="0" distR="0" wp14:anchorId="3A82BB34" wp14:editId="44549381">
            <wp:extent cx="142240" cy="142240"/>
            <wp:effectExtent l="0" t="0" r="0" b="0"/>
            <wp:docPr id="2126822333" name="Picture 2126822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76665">
    <w:abstractNumId w:val="1"/>
  </w:num>
  <w:num w:numId="2" w16cid:durableId="879585562">
    <w:abstractNumId w:val="2"/>
  </w:num>
  <w:num w:numId="3" w16cid:durableId="1232278916">
    <w:abstractNumId w:val="3"/>
  </w:num>
  <w:num w:numId="4" w16cid:durableId="1919050320">
    <w:abstractNumId w:val="0"/>
  </w:num>
  <w:num w:numId="5" w16cid:durableId="1061100736">
    <w:abstractNumId w:val="0"/>
  </w:num>
  <w:num w:numId="6" w16cid:durableId="754327159">
    <w:abstractNumId w:val="5"/>
  </w:num>
  <w:num w:numId="7" w16cid:durableId="55143000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embedTrueTypeFonts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698E"/>
    <w:rsid w:val="000513A1"/>
    <w:rsid w:val="00073FBF"/>
    <w:rsid w:val="00082197"/>
    <w:rsid w:val="000959C3"/>
    <w:rsid w:val="000962B6"/>
    <w:rsid w:val="000A2A49"/>
    <w:rsid w:val="000A39C9"/>
    <w:rsid w:val="000B298E"/>
    <w:rsid w:val="000C25A3"/>
    <w:rsid w:val="000D798A"/>
    <w:rsid w:val="000F2B4F"/>
    <w:rsid w:val="000F648B"/>
    <w:rsid w:val="00101322"/>
    <w:rsid w:val="00101BD8"/>
    <w:rsid w:val="00112978"/>
    <w:rsid w:val="00122820"/>
    <w:rsid w:val="00164B66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E7617"/>
    <w:rsid w:val="001F7D00"/>
    <w:rsid w:val="00214E12"/>
    <w:rsid w:val="00231FF1"/>
    <w:rsid w:val="00234A92"/>
    <w:rsid w:val="002428C7"/>
    <w:rsid w:val="00281526"/>
    <w:rsid w:val="00283BCF"/>
    <w:rsid w:val="00285645"/>
    <w:rsid w:val="00285CFF"/>
    <w:rsid w:val="00294619"/>
    <w:rsid w:val="0029496C"/>
    <w:rsid w:val="002A0BBC"/>
    <w:rsid w:val="002A4306"/>
    <w:rsid w:val="002A59E7"/>
    <w:rsid w:val="002C388B"/>
    <w:rsid w:val="0031324D"/>
    <w:rsid w:val="00317063"/>
    <w:rsid w:val="00321D17"/>
    <w:rsid w:val="00325919"/>
    <w:rsid w:val="00330D3E"/>
    <w:rsid w:val="00337F02"/>
    <w:rsid w:val="003422F6"/>
    <w:rsid w:val="00370E1E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B143D"/>
    <w:rsid w:val="004D0229"/>
    <w:rsid w:val="004D6234"/>
    <w:rsid w:val="004F267D"/>
    <w:rsid w:val="00502160"/>
    <w:rsid w:val="0050669F"/>
    <w:rsid w:val="005167DE"/>
    <w:rsid w:val="00531BC2"/>
    <w:rsid w:val="00532553"/>
    <w:rsid w:val="00546C89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04DC"/>
    <w:rsid w:val="006D1365"/>
    <w:rsid w:val="006D5E7E"/>
    <w:rsid w:val="00700675"/>
    <w:rsid w:val="00717768"/>
    <w:rsid w:val="007228A6"/>
    <w:rsid w:val="00754EEF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6099C"/>
    <w:rsid w:val="00865A7F"/>
    <w:rsid w:val="008747EB"/>
    <w:rsid w:val="00881A9E"/>
    <w:rsid w:val="008A00D0"/>
    <w:rsid w:val="008A72FF"/>
    <w:rsid w:val="008B0D5A"/>
    <w:rsid w:val="008B4E2C"/>
    <w:rsid w:val="008C4B13"/>
    <w:rsid w:val="008E7D62"/>
    <w:rsid w:val="0090318F"/>
    <w:rsid w:val="0091026C"/>
    <w:rsid w:val="00921B6C"/>
    <w:rsid w:val="009343AB"/>
    <w:rsid w:val="0094731B"/>
    <w:rsid w:val="00947B31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A0BF0"/>
    <w:rsid w:val="00AD42D8"/>
    <w:rsid w:val="00AF3F7D"/>
    <w:rsid w:val="00AF6E60"/>
    <w:rsid w:val="00B01BC5"/>
    <w:rsid w:val="00B100DC"/>
    <w:rsid w:val="00B2560C"/>
    <w:rsid w:val="00B307C0"/>
    <w:rsid w:val="00B67A72"/>
    <w:rsid w:val="00B7492B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BF6514"/>
    <w:rsid w:val="00C40D6C"/>
    <w:rsid w:val="00C44CE0"/>
    <w:rsid w:val="00C56F3F"/>
    <w:rsid w:val="00C71D22"/>
    <w:rsid w:val="00C908C5"/>
    <w:rsid w:val="00CA1A31"/>
    <w:rsid w:val="00CA223E"/>
    <w:rsid w:val="00CA3F55"/>
    <w:rsid w:val="00CA59C2"/>
    <w:rsid w:val="00CB01EA"/>
    <w:rsid w:val="00CB0DC7"/>
    <w:rsid w:val="00CE2011"/>
    <w:rsid w:val="00CE57CB"/>
    <w:rsid w:val="00D05B9B"/>
    <w:rsid w:val="00D13240"/>
    <w:rsid w:val="00D2035F"/>
    <w:rsid w:val="00D2349F"/>
    <w:rsid w:val="00D32399"/>
    <w:rsid w:val="00D4185A"/>
    <w:rsid w:val="00D41B61"/>
    <w:rsid w:val="00D41E7C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15EEC"/>
    <w:rsid w:val="00E24059"/>
    <w:rsid w:val="00E70D95"/>
    <w:rsid w:val="00E840DF"/>
    <w:rsid w:val="00E94E0C"/>
    <w:rsid w:val="00E95424"/>
    <w:rsid w:val="00EA3E62"/>
    <w:rsid w:val="00EC180F"/>
    <w:rsid w:val="00EC63CB"/>
    <w:rsid w:val="00ED1669"/>
    <w:rsid w:val="00F00003"/>
    <w:rsid w:val="00F0312C"/>
    <w:rsid w:val="00F156C9"/>
    <w:rsid w:val="00F174E9"/>
    <w:rsid w:val="00F206B8"/>
    <w:rsid w:val="00F22906"/>
    <w:rsid w:val="00F27D7C"/>
    <w:rsid w:val="00F4063C"/>
    <w:rsid w:val="00F41AD8"/>
    <w:rsid w:val="00F536DD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546C89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46C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A2A49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0A2A49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hyperlink" Target="mailto:andrew@gmail.com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hyperlink" Target="mailto:andrew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gif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microsoft.com/office/2011/relationships/commentsExtended" Target="commentsExtended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580</Words>
  <Characters>3307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Dharanya Sakthivel</cp:lastModifiedBy>
  <cp:revision>26</cp:revision>
  <cp:lastPrinted>2017-03-30T12:57:00Z</cp:lastPrinted>
  <dcterms:created xsi:type="dcterms:W3CDTF">2021-02-23T09:32:00Z</dcterms:created>
  <dcterms:modified xsi:type="dcterms:W3CDTF">2025-06-02T15:54:00Z</dcterms:modified>
</cp:coreProperties>
</file>