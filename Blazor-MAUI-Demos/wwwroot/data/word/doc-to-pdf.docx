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F0DA15" w14:textId="77777777" w:rsidR="001D38BF" w:rsidRPr="00683DC9" w:rsidRDefault="00AF6E60" w:rsidP="00531BC2">
      <w:pPr>
        <w:pStyle w:val="Heading1"/>
        <w:suppressLineNumbers/>
        <w:jc w:val="center"/>
        <w:rPr>
          <w:rFonts w:cstheme="minorHAnsi"/>
        </w:rPr>
      </w:pPr>
      <w:r w:rsidRPr="00683DC9">
        <w:rPr>
          <w:rFonts w:cstheme="minorHAnsi"/>
        </w:rPr>
        <w:t xml:space="preserve">Word to </w:t>
      </w:r>
      <w:r w:rsidR="007D3C19">
        <w:rPr>
          <w:rFonts w:cstheme="minorHAnsi"/>
        </w:rPr>
        <w:t>PDF</w:t>
      </w:r>
      <w:r w:rsidRPr="00683DC9">
        <w:rPr>
          <w:rFonts w:cstheme="minorHAnsi"/>
        </w:rPr>
        <w:t xml:space="preserve"> conversion</w:t>
      </w:r>
    </w:p>
    <w:p w14:paraId="3FEB4DB7" w14:textId="650A836A" w:rsidR="001A4E73" w:rsidRDefault="001A4E73" w:rsidP="0004698E">
      <w:pPr>
        <w:pStyle w:val="t"/>
        <w:rPr>
          <w:color w:val="000000"/>
          <w:lang w:val="fr-FR" w:eastAsia="en-IN"/>
        </w:rPr>
      </w:pPr>
      <w:r w:rsidRPr="0004698E">
        <w:rPr>
          <w:noProof/>
          <w:lang w:eastAsia="en-US"/>
        </w:rPr>
        <w:drawing>
          <wp:anchor distT="0" distB="0" distL="114300" distR="114300" simplePos="0" relativeHeight="251656192" behindDoc="0" locked="1" layoutInCell="1" allowOverlap="1" wp14:anchorId="2531F21B" wp14:editId="0821B461">
            <wp:simplePos x="0" y="0"/>
            <wp:positionH relativeFrom="column">
              <wp:posOffset>4705350</wp:posOffset>
            </wp:positionH>
            <wp:positionV relativeFrom="margin">
              <wp:posOffset>2457450</wp:posOffset>
            </wp:positionV>
            <wp:extent cx="1228725" cy="1228725"/>
            <wp:effectExtent l="266700" t="266700" r="238125" b="25717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enBois_Christmas_tre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8900000">
                      <a:off x="0" y="0"/>
                      <a:ext cx="12287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B03" w:rsidRPr="00414B03">
        <w:rPr>
          <w:color w:val="000000"/>
          <w:lang w:val="fr-FR" w:eastAsia="en-IN"/>
        </w:rPr>
        <w:t xml:space="preserve">Lorem ipsum </w:t>
      </w:r>
      <w:proofErr w:type="spellStart"/>
      <w:r w:rsidR="00414B03" w:rsidRPr="00414B03">
        <w:rPr>
          <w:color w:val="000000"/>
          <w:lang w:val="fr-FR" w:eastAsia="en-IN"/>
        </w:rPr>
        <w:t>dolor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sit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, </w:t>
      </w:r>
      <w:proofErr w:type="spellStart"/>
      <w:r w:rsidR="00414B03" w:rsidRPr="00414B03">
        <w:rPr>
          <w:color w:val="000000"/>
          <w:lang w:val="fr-FR" w:eastAsia="en-IN"/>
        </w:rPr>
        <w:t>lacus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ultricies</w:t>
      </w:r>
      <w:proofErr w:type="spellEnd"/>
      <w:r w:rsidR="00414B03" w:rsidRPr="00414B03">
        <w:rPr>
          <w:color w:val="000000"/>
          <w:lang w:val="fr-FR" w:eastAsia="en-IN"/>
        </w:rPr>
        <w:t xml:space="preserve">. </w:t>
      </w:r>
      <w:commentRangeStart w:id="0"/>
      <w:commentRangeStart w:id="1"/>
      <w:proofErr w:type="spellStart"/>
      <w:r w:rsidR="00414B03" w:rsidRPr="00414B03">
        <w:rPr>
          <w:color w:val="000000"/>
          <w:lang w:val="fr-FR" w:eastAsia="en-IN"/>
        </w:rPr>
        <w:t>Quisque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commentRangeEnd w:id="0"/>
      <w:r w:rsidR="006D04DC">
        <w:rPr>
          <w:rStyle w:val="CommentReference"/>
          <w:rFonts w:eastAsia="Times New Roman"/>
          <w:lang w:eastAsia="en-US"/>
        </w:rPr>
        <w:commentReference w:id="0"/>
      </w:r>
      <w:commentRangeEnd w:id="1"/>
      <w:r w:rsidR="00321D17">
        <w:rPr>
          <w:rStyle w:val="CommentReference"/>
          <w:rFonts w:eastAsia="Times New Roman"/>
          <w:lang w:eastAsia="en-US"/>
        </w:rPr>
        <w:commentReference w:id="1"/>
      </w:r>
      <w:r w:rsidR="00414B03" w:rsidRPr="00414B03">
        <w:rPr>
          <w:color w:val="000000"/>
          <w:lang w:val="fr-FR" w:eastAsia="en-IN"/>
        </w:rPr>
        <w:t xml:space="preserve">mi </w:t>
      </w:r>
      <w:proofErr w:type="spellStart"/>
      <w:r w:rsidR="00414B03" w:rsidRPr="00414B03">
        <w:rPr>
          <w:color w:val="000000"/>
          <w:lang w:val="fr-FR" w:eastAsia="en-IN"/>
        </w:rPr>
        <w:t>venenatis</w:t>
      </w:r>
      <w:proofErr w:type="spellEnd"/>
      <w:r w:rsidR="00414B03" w:rsidRPr="00414B03">
        <w:rPr>
          <w:color w:val="000000"/>
          <w:lang w:val="fr-FR" w:eastAsia="en-IN"/>
        </w:rPr>
        <w:t xml:space="preserve"> morbi libero, </w:t>
      </w:r>
      <w:proofErr w:type="spellStart"/>
      <w:proofErr w:type="gramStart"/>
      <w:r w:rsidR="00414B03" w:rsidRPr="00414B03">
        <w:rPr>
          <w:color w:val="000000"/>
          <w:lang w:val="fr-FR" w:eastAsia="en-IN"/>
        </w:rPr>
        <w:t>orci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r w:rsidR="00414B03" w:rsidRPr="005F3993">
        <w:rPr>
          <w:color w:val="000000"/>
          <w:lang w:val="fr-FR" w:eastAsia="en-IN"/>
        </w:rPr>
        <w:t xml:space="preserve"> </w:t>
      </w:r>
      <w:r w:rsidRPr="005F3993">
        <w:rPr>
          <w:color w:val="000000"/>
          <w:lang w:val="fr-FR" w:eastAsia="en-IN"/>
        </w:rPr>
        <w:t>dis</w:t>
      </w:r>
      <w:proofErr w:type="gramEnd"/>
      <w:r w:rsidRPr="005F3993">
        <w:rPr>
          <w:color w:val="000000"/>
          <w:lang w:val="fr-FR" w:eastAsia="en-IN"/>
        </w:rPr>
        <w:t xml:space="preserve">, mi ut et class porta, massa </w:t>
      </w:r>
      <w:proofErr w:type="spellStart"/>
      <w:r w:rsidRPr="005F3993">
        <w:rPr>
          <w:color w:val="000000"/>
          <w:lang w:val="fr-FR" w:eastAsia="en-IN"/>
        </w:rPr>
        <w:t>ligula</w:t>
      </w:r>
      <w:proofErr w:type="spellEnd"/>
      <w:r w:rsidRPr="005F3993">
        <w:rPr>
          <w:color w:val="000000"/>
          <w:lang w:val="fr-FR" w:eastAsia="en-IN"/>
        </w:rPr>
        <w:t xml:space="preserve"> magna </w:t>
      </w:r>
      <w:proofErr w:type="spellStart"/>
      <w:r w:rsidRPr="005F3993">
        <w:rPr>
          <w:color w:val="000000"/>
          <w:lang w:val="fr-FR" w:eastAsia="en-IN"/>
        </w:rPr>
        <w:t>enim</w:t>
      </w:r>
      <w:proofErr w:type="spellEnd"/>
      <w:r w:rsidRPr="005F3993">
        <w:rPr>
          <w:color w:val="000000"/>
          <w:lang w:val="fr-FR" w:eastAsia="en-IN"/>
        </w:rPr>
        <w:t xml:space="preserve">, </w:t>
      </w:r>
      <w:proofErr w:type="spellStart"/>
      <w:r w:rsidRPr="005F3993">
        <w:rPr>
          <w:color w:val="000000"/>
          <w:lang w:val="fr-FR" w:eastAsia="en-IN"/>
        </w:rPr>
        <w:t>aliquam</w:t>
      </w:r>
      <w:proofErr w:type="spellEnd"/>
      <w:r w:rsidRPr="005F3993">
        <w:rPr>
          <w:color w:val="000000"/>
          <w:lang w:val="fr-FR" w:eastAsia="en-IN"/>
        </w:rPr>
        <w:t xml:space="preserve"> </w:t>
      </w:r>
      <w:proofErr w:type="spellStart"/>
      <w:r w:rsidRPr="005F3993">
        <w:rPr>
          <w:color w:val="000000"/>
          <w:lang w:val="fr-FR" w:eastAsia="en-IN"/>
        </w:rPr>
        <w:t>orci</w:t>
      </w:r>
      <w:proofErr w:type="spellEnd"/>
      <w:r w:rsidRPr="005F3993">
        <w:rPr>
          <w:color w:val="000000"/>
          <w:lang w:val="fr-FR" w:eastAsia="en-IN"/>
        </w:rPr>
        <w:t xml:space="preserve"> </w:t>
      </w:r>
      <w:proofErr w:type="spellStart"/>
      <w:r w:rsidR="005F3993">
        <w:rPr>
          <w:color w:val="000000"/>
          <w:lang w:val="fr-FR" w:eastAsia="en-IN"/>
        </w:rPr>
        <w:t>vestibulum</w:t>
      </w:r>
      <w:proofErr w:type="spellEnd"/>
    </w:p>
    <w:p w14:paraId="41114983" w14:textId="527175FB" w:rsidR="001A7E39" w:rsidRPr="001A7E39" w:rsidRDefault="000F2B4F" w:rsidP="00531BC2">
      <w:pPr>
        <w:pStyle w:val="t"/>
        <w:suppressLineNumbers/>
        <w:outlineLvl w:val="1"/>
        <w:rPr>
          <w:b/>
          <w:color w:val="000000"/>
          <w:sz w:val="28"/>
          <w:lang w:val="fr-FR" w:eastAsia="en-IN"/>
        </w:rPr>
      </w:pPr>
      <w:proofErr w:type="spellStart"/>
      <w:r>
        <w:rPr>
          <w:b/>
          <w:color w:val="000000"/>
          <w:sz w:val="28"/>
          <w:lang w:val="fr-FR" w:eastAsia="en-IN"/>
        </w:rPr>
        <w:t>Mathematical</w:t>
      </w:r>
      <w:proofErr w:type="spellEnd"/>
      <w:r>
        <w:rPr>
          <w:b/>
          <w:color w:val="000000"/>
          <w:sz w:val="28"/>
          <w:lang w:val="fr-FR" w:eastAsia="en-IN"/>
        </w:rPr>
        <w:t xml:space="preserve"> </w:t>
      </w:r>
      <w:r w:rsidR="001A7E39" w:rsidRPr="001A7E39">
        <w:rPr>
          <w:b/>
          <w:color w:val="000000"/>
          <w:sz w:val="28"/>
          <w:lang w:val="fr-FR" w:eastAsia="en-IN"/>
        </w:rPr>
        <w:t>Equation</w:t>
      </w:r>
    </w:p>
    <w:p w14:paraId="3BA39192" w14:textId="1F8DB3FB" w:rsidR="00C44CE0" w:rsidRPr="000F2B4F" w:rsidRDefault="000F2B4F" w:rsidP="00531BC2">
      <w:pPr>
        <w:pStyle w:val="t"/>
        <w:suppressLineNumbers/>
        <w:rPr>
          <w:color w:val="000000"/>
          <w:sz w:val="36"/>
          <w:lang w:val="fr-FR" w:eastAsia="en-IN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color w:val="000000"/>
              <w:sz w:val="36"/>
              <w:lang w:val="fr-FR" w:eastAsia="en-IN"/>
            </w:rPr>
            <m:t>f</m:t>
          </m:r>
          <m:d>
            <m:dPr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x</m:t>
              </m:r>
            </m:e>
          </m:d>
          <m:r>
            <w:rPr>
              <w:rFonts w:ascii="Cambria Math" w:hAnsi="Cambria Math"/>
              <w:color w:val="000000"/>
              <w:sz w:val="36"/>
              <w:lang w:val="fr-FR" w:eastAsia="en-IN"/>
            </w:rPr>
            <m:t>=</m:t>
          </m:r>
          <m:sSub>
            <m:sSubPr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0</m:t>
              </m:r>
            </m:sub>
          </m:sSub>
          <m:r>
            <w:rPr>
              <w:rFonts w:ascii="Cambria Math" w:hAnsi="Cambria Math"/>
              <w:color w:val="000000"/>
              <w:sz w:val="36"/>
              <w:lang w:val="fr-FR" w:eastAsia="en-IN"/>
            </w:rPr>
            <m:t>+</m:t>
          </m:r>
          <m:nary>
            <m:naryPr>
              <m:chr m:val="∑"/>
              <m:grow m:val="1"/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∞</m:t>
              </m:r>
            </m:sup>
            <m:e>
              <m:d>
                <m:dPr>
                  <m:ctrlPr>
                    <w:rPr>
                      <w:rFonts w:ascii="Cambria Math" w:hAnsi="Cambria Math"/>
                      <w:color w:val="000000"/>
                      <w:sz w:val="36"/>
                      <w:lang w:val="fr-FR" w:eastAsia="en-IN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color w:val="000000"/>
                              <w:sz w:val="36"/>
                              <w:lang w:val="fr-FR" w:eastAsia="en-IN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L</m:t>
                          </m:r>
                        </m:den>
                      </m:f>
                    </m:e>
                  </m:func>
                  <m:r>
                    <w:rPr>
                      <w:rFonts w:ascii="Cambria Math" w:eastAsia="Cambria Math" w:hAnsi="Cambria Math" w:cs="Cambria Math"/>
                      <w:color w:val="000000"/>
                      <w:sz w:val="36"/>
                      <w:lang w:val="fr-FR" w:eastAsia="en-IN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color w:val="000000"/>
                              <w:sz w:val="36"/>
                              <w:lang w:val="fr-FR" w:eastAsia="en-IN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L</m:t>
                          </m:r>
                        </m:den>
                      </m:f>
                    </m:e>
                  </m:func>
                </m:e>
              </m:d>
            </m:e>
          </m:nary>
        </m:oMath>
      </m:oMathPara>
    </w:p>
    <w:p w14:paraId="1A3E78EE" w14:textId="77777777" w:rsidR="000F2B4F" w:rsidRPr="000F2B4F" w:rsidRDefault="000F2B4F" w:rsidP="00531BC2">
      <w:pPr>
        <w:pStyle w:val="t"/>
        <w:suppressLineNumbers/>
        <w:rPr>
          <w:b/>
          <w:color w:val="000000"/>
          <w:sz w:val="36"/>
          <w:lang w:val="fr-FR" w:eastAsia="en-IN"/>
        </w:rPr>
      </w:pPr>
    </w:p>
    <w:p w14:paraId="15B50F64" w14:textId="31F6EB7E" w:rsidR="001A4E73" w:rsidRPr="00DD49CF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proofErr w:type="spellStart"/>
      <w:r w:rsidRPr="0050669F">
        <w:rPr>
          <w:b/>
          <w:color w:val="000000"/>
          <w:sz w:val="24"/>
          <w:szCs w:val="24"/>
          <w:lang w:val="fr-FR" w:eastAsia="en-IN"/>
          <w:rPrChange w:id="2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Turpis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facilisis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vitae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consequat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cum a </w:t>
      </w:r>
      <w:proofErr w:type="spellStart"/>
      <w:proofErr w:type="gramStart"/>
      <w:r w:rsidRPr="00DD49CF">
        <w:rPr>
          <w:color w:val="000000"/>
          <w:sz w:val="24"/>
          <w:szCs w:val="24"/>
          <w:lang w:val="fr-FR" w:eastAsia="en-IN"/>
        </w:rPr>
        <w:t>a</w:t>
      </w:r>
      <w:proofErr w:type="spellEnd"/>
      <w:proofErr w:type="gram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turpis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dui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consequat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massa in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dolor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per,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felis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non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amet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>.</w:t>
      </w:r>
    </w:p>
    <w:p w14:paraId="5E1C23C7" w14:textId="77777777" w:rsidR="001A4E73" w:rsidRPr="001A4E73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proofErr w:type="spellStart"/>
      <w:r w:rsidRPr="0050669F">
        <w:rPr>
          <w:i/>
          <w:color w:val="000000"/>
          <w:sz w:val="24"/>
          <w:szCs w:val="24"/>
          <w:lang w:val="fr-FR" w:eastAsia="en-IN"/>
          <w:rPrChange w:id="3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Auctor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eleifend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in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omnis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elit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vestibulum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donec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non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elementum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tellus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est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mauris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id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aliquam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at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lacus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arcu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pretium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proin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lacus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dolor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et.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Eu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tortor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vel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ultrices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amet dignissim mauris vehicula.</w:t>
      </w:r>
    </w:p>
    <w:p w14:paraId="789568D3" w14:textId="77777777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50669F">
        <w:rPr>
          <w:color w:val="000000"/>
          <w:sz w:val="24"/>
          <w:szCs w:val="24"/>
          <w:u w:val="single"/>
          <w:lang w:val="fr-FR" w:eastAsia="en-IN"/>
          <w:rPrChange w:id="4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Lorem</w:t>
      </w:r>
      <w:r w:rsidRPr="001A4E73">
        <w:rPr>
          <w:color w:val="000000"/>
          <w:sz w:val="24"/>
          <w:szCs w:val="24"/>
          <w:lang w:val="fr-FR" w:eastAsia="en-IN"/>
        </w:rPr>
        <w:t xml:space="preserve"> tortor neque, purus taciti quis id. </w:t>
      </w:r>
      <w:r w:rsidRPr="00D66DB2">
        <w:rPr>
          <w:color w:val="000000"/>
          <w:sz w:val="24"/>
          <w:szCs w:val="24"/>
          <w:lang w:val="de-DE" w:eastAsia="en-IN"/>
        </w:rPr>
        <w:t>Elementum integer orci accumsan minim phasellus vel.</w:t>
      </w:r>
    </w:p>
    <w:p w14:paraId="16E35733" w14:textId="77777777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</w:p>
    <w:p w14:paraId="2A94EC69" w14:textId="09471198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D66DB2">
        <w:rPr>
          <w:color w:val="000000"/>
          <w:sz w:val="24"/>
          <w:szCs w:val="24"/>
          <w:lang w:val="de-DE" w:eastAsia="en-IN"/>
        </w:rPr>
        <w:t>Vestibulum duis</w:t>
      </w:r>
      <w:ins w:id="5" w:author="Ramaraj Marimuthu [2]" w:date="2020-12-02T11:25:00Z">
        <w:r w:rsidR="007228A6">
          <w:rPr>
            <w:color w:val="000000"/>
            <w:sz w:val="24"/>
            <w:szCs w:val="24"/>
            <w:lang w:val="de-DE" w:eastAsia="en-IN"/>
          </w:rPr>
          <w:t xml:space="preserve"> </w:t>
        </w:r>
        <w:r w:rsidR="007228A6" w:rsidRPr="007228A6">
          <w:rPr>
            <w:color w:val="000000"/>
            <w:sz w:val="24"/>
            <w:szCs w:val="24"/>
            <w:lang w:val="de-DE" w:eastAsia="en-IN"/>
          </w:rPr>
          <w:t>lacus amet amet</w:t>
        </w:r>
      </w:ins>
      <w:r w:rsidRPr="00D66DB2">
        <w:rPr>
          <w:color w:val="000000"/>
          <w:sz w:val="24"/>
          <w:szCs w:val="24"/>
          <w:lang w:val="de-DE" w:eastAsia="en-IN"/>
        </w:rPr>
        <w:t xml:space="preserve"> integer diam mi libero felis, sollicitudin id dictum etiam blandit lacus, ac condimentum </w:t>
      </w:r>
      <w:r w:rsidR="0004698E">
        <w:rPr>
          <w:noProof/>
          <w:color w:val="000000"/>
          <w:sz w:val="24"/>
          <w:szCs w:val="24"/>
        </w:rPr>
        <w:drawing>
          <wp:anchor distT="0" distB="0" distL="114300" distR="114300" simplePos="0" relativeHeight="251658240" behindDoc="1" locked="1" layoutInCell="1" allowOverlap="1" wp14:anchorId="1011940E" wp14:editId="0D699403">
            <wp:simplePos x="0" y="0"/>
            <wp:positionH relativeFrom="column">
              <wp:align>left</wp:align>
            </wp:positionH>
            <wp:positionV relativeFrom="paragraph">
              <wp:posOffset>177800</wp:posOffset>
            </wp:positionV>
            <wp:extent cx="1495425" cy="1495425"/>
            <wp:effectExtent l="0" t="0" r="9525" b="9525"/>
            <wp:wrapTight wrapText="bothSides">
              <wp:wrapPolygon edited="1">
                <wp:start x="9906" y="0"/>
                <wp:lineTo x="2476" y="3027"/>
                <wp:lineTo x="2476" y="8805"/>
                <wp:lineTo x="0" y="10456"/>
                <wp:lineTo x="0" y="11832"/>
                <wp:lineTo x="5778" y="13208"/>
                <wp:lineTo x="3027" y="17610"/>
                <wp:lineTo x="2752" y="18436"/>
                <wp:lineTo x="6879" y="20637"/>
                <wp:lineTo x="9906" y="21462"/>
                <wp:lineTo x="11282" y="21462"/>
                <wp:lineTo x="12932" y="21462"/>
                <wp:lineTo x="18711" y="18436"/>
                <wp:lineTo x="18436" y="13208"/>
                <wp:lineTo x="19398" y="11281"/>
                <wp:lineTo x="21600" y="9906"/>
                <wp:lineTo x="18711" y="8805"/>
                <wp:lineTo x="18161" y="4403"/>
                <wp:lineTo x="19261" y="3577"/>
                <wp:lineTo x="18436" y="2752"/>
                <wp:lineTo x="11282" y="0"/>
                <wp:lineTo x="9906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66DB2">
        <w:rPr>
          <w:color w:val="000000"/>
          <w:sz w:val="24"/>
          <w:szCs w:val="24"/>
          <w:lang w:val="de-DE" w:eastAsia="en-IN"/>
        </w:rPr>
        <w:t>magna dictumst interdum et,</w:t>
      </w:r>
    </w:p>
    <w:p w14:paraId="2E3E4A6B" w14:textId="77777777" w:rsidR="001A4E73" w:rsidRPr="006A5DD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s-MX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nam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commodo mi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habitasse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enim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fringilla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nunc,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amet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aliquam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sapien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gramStart"/>
      <w:r w:rsidRPr="006A5DD2">
        <w:rPr>
          <w:color w:val="000000"/>
          <w:sz w:val="24"/>
          <w:szCs w:val="24"/>
          <w:lang w:val="es-MX" w:eastAsia="en-IN"/>
        </w:rPr>
        <w:t>per tortor</w:t>
      </w:r>
      <w:proofErr w:type="gram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luctus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. </w:t>
      </w:r>
      <w:commentRangeStart w:id="6"/>
      <w:proofErr w:type="spellStart"/>
      <w:r w:rsidRPr="006A5DD2">
        <w:rPr>
          <w:color w:val="000000"/>
          <w:sz w:val="24"/>
          <w:szCs w:val="24"/>
          <w:lang w:val="es-MX" w:eastAsia="en-IN"/>
        </w:rPr>
        <w:t>Conubia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voluptates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at nunc,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congue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lectus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malesuada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.</w:t>
      </w:r>
    </w:p>
    <w:p w14:paraId="26B9AF48" w14:textId="77777777" w:rsidR="001A4E73" w:rsidRPr="006A5DD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s-MX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Rutrum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quo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morbi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feugiat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sed mi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turpis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,</w:t>
      </w:r>
      <w:r w:rsidR="00B01BC5" w:rsidRPr="006A5DD2">
        <w:rPr>
          <w:color w:val="000000"/>
          <w:sz w:val="24"/>
          <w:szCs w:val="24"/>
          <w:lang w:val="es-MX" w:eastAsia="en-IN"/>
        </w:rPr>
        <w:t xml:space="preserve"> ac </w:t>
      </w:r>
      <w:proofErr w:type="spellStart"/>
      <w:r w:rsidR="00B01BC5" w:rsidRPr="006A5DD2">
        <w:rPr>
          <w:color w:val="000000"/>
          <w:sz w:val="24"/>
          <w:szCs w:val="24"/>
          <w:lang w:val="es-MX" w:eastAsia="en-IN"/>
        </w:rPr>
        <w:t>cursus</w:t>
      </w:r>
      <w:proofErr w:type="spellEnd"/>
      <w:r w:rsidR="00B01BC5"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="00B01BC5" w:rsidRPr="006A5DD2">
        <w:rPr>
          <w:color w:val="000000"/>
          <w:sz w:val="24"/>
          <w:szCs w:val="24"/>
          <w:lang w:val="es-MX" w:eastAsia="en-IN"/>
        </w:rPr>
        <w:t>integer</w:t>
      </w:r>
      <w:proofErr w:type="spellEnd"/>
      <w:r w:rsidR="00B01BC5" w:rsidRPr="006A5DD2">
        <w:rPr>
          <w:color w:val="000000"/>
          <w:sz w:val="24"/>
          <w:szCs w:val="24"/>
          <w:lang w:val="es-MX" w:eastAsia="en-IN"/>
        </w:rPr>
        <w:t xml:space="preserve"> ornare dolor</w:t>
      </w:r>
      <w:r w:rsidR="00281526"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Purus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dui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in et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tincidunt</w:t>
      </w:r>
      <w:commentRangeEnd w:id="6"/>
      <w:proofErr w:type="spellEnd"/>
      <w:r w:rsidR="006D04DC">
        <w:rPr>
          <w:rStyle w:val="CommentReference"/>
        </w:rPr>
        <w:commentReference w:id="6"/>
      </w:r>
      <w:r w:rsidRPr="006A5DD2">
        <w:rPr>
          <w:color w:val="000000"/>
          <w:sz w:val="24"/>
          <w:szCs w:val="24"/>
          <w:lang w:val="es-MX" w:eastAsia="en-IN"/>
        </w:rPr>
        <w:t xml:space="preserve">, sed eros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pede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adipiscing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tellus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est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suscipit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,</w:t>
      </w:r>
    </w:p>
    <w:p w14:paraId="3C8630C7" w14:textId="77777777" w:rsidR="001A4E73" w:rsidRPr="00DB4056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n-IN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arcu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nec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fringilla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vel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aliquam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mollis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lorem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rerum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hac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vestibulum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ante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. </w:t>
      </w:r>
      <w:proofErr w:type="spellStart"/>
      <w:r w:rsidRPr="00752C2C">
        <w:rPr>
          <w:color w:val="000000"/>
          <w:sz w:val="24"/>
          <w:szCs w:val="24"/>
          <w:lang w:val="es-MX" w:eastAsia="en-IN"/>
        </w:rPr>
        <w:t>Volutpat</w:t>
      </w:r>
      <w:proofErr w:type="spellEnd"/>
      <w:r w:rsidRPr="00752C2C">
        <w:rPr>
          <w:color w:val="000000"/>
          <w:sz w:val="24"/>
          <w:szCs w:val="24"/>
          <w:lang w:val="es-MX" w:eastAsia="en-IN"/>
        </w:rPr>
        <w:t xml:space="preserve"> a </w:t>
      </w:r>
      <w:proofErr w:type="spellStart"/>
      <w:r w:rsidRPr="00752C2C">
        <w:rPr>
          <w:color w:val="000000"/>
          <w:sz w:val="24"/>
          <w:szCs w:val="24"/>
          <w:lang w:val="es-MX" w:eastAsia="en-IN"/>
        </w:rPr>
        <w:t>lectus</w:t>
      </w:r>
      <w:proofErr w:type="spellEnd"/>
      <w:r w:rsidRPr="00752C2C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752C2C">
        <w:rPr>
          <w:color w:val="000000"/>
          <w:sz w:val="24"/>
          <w:szCs w:val="24"/>
          <w:lang w:val="es-MX" w:eastAsia="en-IN"/>
        </w:rPr>
        <w:t>lorem</w:t>
      </w:r>
      <w:proofErr w:type="spellEnd"/>
      <w:r w:rsidRPr="00752C2C">
        <w:rPr>
          <w:color w:val="000000"/>
          <w:sz w:val="24"/>
          <w:szCs w:val="24"/>
          <w:lang w:val="es-MX" w:eastAsia="en-IN"/>
        </w:rPr>
        <w:t xml:space="preserve"> pulvinar quis.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Lobortis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vehicula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in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imperdiet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orci urna.</w:t>
      </w:r>
    </w:p>
    <w:p w14:paraId="030A110C" w14:textId="77777777" w:rsidR="002A0BBC" w:rsidRPr="006A5DD2" w:rsidRDefault="0041196C" w:rsidP="002A0BBC">
      <w:pPr>
        <w:pStyle w:val="t"/>
        <w:rPr>
          <w:color w:val="000000"/>
          <w:lang w:val="es-MX" w:eastAsia="en-IN"/>
        </w:rPr>
      </w:pPr>
      <w:r w:rsidRPr="00337F02">
        <w:rPr>
          <w:color w:val="000000"/>
          <w:lang w:val="en-IN" w:eastAsia="en-IN"/>
          <w:rPrChange w:id="7" w:author="Suriya Balamurugan" w:date="2021-02-23T15:00:00Z">
            <w:rPr>
              <w:color w:val="000000"/>
              <w:lang w:val="es-MX" w:eastAsia="en-IN"/>
            </w:rPr>
          </w:rPrChange>
        </w:rPr>
        <w:t xml:space="preserve">Lorem ipsum </w:t>
      </w:r>
      <w:proofErr w:type="spellStart"/>
      <w:r w:rsidRPr="00337F02">
        <w:rPr>
          <w:color w:val="000000"/>
          <w:lang w:val="en-IN" w:eastAsia="en-IN"/>
          <w:rPrChange w:id="8" w:author="Suriya Balamurugan" w:date="2021-02-23T15:00:00Z">
            <w:rPr>
              <w:color w:val="000000"/>
              <w:lang w:val="es-MX" w:eastAsia="en-IN"/>
            </w:rPr>
          </w:rPrChange>
        </w:rPr>
        <w:t>dolor</w:t>
      </w:r>
      <w:proofErr w:type="spellEnd"/>
      <w:r w:rsidRPr="00337F02">
        <w:rPr>
          <w:color w:val="000000"/>
          <w:lang w:val="en-IN" w:eastAsia="en-IN"/>
          <w:rPrChange w:id="9" w:author="Suriya Balamurugan" w:date="2021-02-23T15:00:00Z">
            <w:rPr>
              <w:color w:val="000000"/>
              <w:lang w:val="es-MX" w:eastAsia="en-IN"/>
            </w:rPr>
          </w:rPrChange>
        </w:rPr>
        <w:t xml:space="preserve"> sit </w:t>
      </w:r>
      <w:proofErr w:type="spellStart"/>
      <w:r w:rsidRPr="00337F02">
        <w:rPr>
          <w:color w:val="000000"/>
          <w:lang w:val="en-IN" w:eastAsia="en-IN"/>
          <w:rPrChange w:id="10" w:author="Suriya Balamurugan" w:date="2021-02-23T15:00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337F02">
        <w:rPr>
          <w:color w:val="000000"/>
          <w:lang w:val="en-IN" w:eastAsia="en-IN"/>
          <w:rPrChange w:id="11" w:author="Suriya Balamurugan" w:date="2021-02-23T15:00:00Z">
            <w:rPr>
              <w:color w:val="000000"/>
              <w:lang w:val="es-MX" w:eastAsia="en-IN"/>
            </w:rPr>
          </w:rPrChange>
        </w:rPr>
        <w:t xml:space="preserve">, </w:t>
      </w:r>
      <w:proofErr w:type="spellStart"/>
      <w:r w:rsidRPr="00337F02">
        <w:rPr>
          <w:color w:val="000000"/>
          <w:lang w:val="en-IN" w:eastAsia="en-IN"/>
          <w:rPrChange w:id="12" w:author="Suriya Balamurugan" w:date="2021-02-23T15:00:00Z">
            <w:rPr>
              <w:color w:val="000000"/>
              <w:lang w:val="es-MX" w:eastAsia="en-IN"/>
            </w:rPr>
          </w:rPrChange>
        </w:rPr>
        <w:t>lacus</w:t>
      </w:r>
      <w:proofErr w:type="spellEnd"/>
      <w:r w:rsidRPr="00337F02">
        <w:rPr>
          <w:color w:val="000000"/>
          <w:lang w:val="en-IN" w:eastAsia="en-IN"/>
          <w:rPrChange w:id="13" w:author="Suriya Balamurugan" w:date="2021-02-23T15:00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337F02">
        <w:rPr>
          <w:color w:val="000000"/>
          <w:lang w:val="en-IN" w:eastAsia="en-IN"/>
          <w:rPrChange w:id="14" w:author="Suriya Balamurugan" w:date="2021-02-23T15:00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337F02">
        <w:rPr>
          <w:color w:val="000000"/>
          <w:lang w:val="en-IN" w:eastAsia="en-IN"/>
          <w:rPrChange w:id="15" w:author="Suriya Balamurugan" w:date="2021-02-23T15:00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337F02">
        <w:rPr>
          <w:color w:val="000000"/>
          <w:lang w:val="en-IN" w:eastAsia="en-IN"/>
          <w:rPrChange w:id="16" w:author="Suriya Balamurugan" w:date="2021-02-23T15:00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337F02">
        <w:rPr>
          <w:color w:val="000000"/>
          <w:lang w:val="en-IN" w:eastAsia="en-IN"/>
          <w:rPrChange w:id="17" w:author="Suriya Balamurugan" w:date="2021-02-23T15:00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337F02">
        <w:rPr>
          <w:color w:val="000000"/>
          <w:lang w:val="en-IN" w:eastAsia="en-IN"/>
          <w:rPrChange w:id="18" w:author="Suriya Balamurugan" w:date="2021-02-23T15:00:00Z">
            <w:rPr>
              <w:color w:val="000000"/>
              <w:lang w:val="es-MX" w:eastAsia="en-IN"/>
            </w:rPr>
          </w:rPrChange>
        </w:rPr>
        <w:t>ultricies</w:t>
      </w:r>
      <w:proofErr w:type="spellEnd"/>
      <w:r w:rsidRPr="00337F02">
        <w:rPr>
          <w:color w:val="000000"/>
          <w:lang w:val="en-IN" w:eastAsia="en-IN"/>
          <w:rPrChange w:id="19" w:author="Suriya Balamurugan" w:date="2021-02-23T15:00:00Z">
            <w:rPr>
              <w:color w:val="000000"/>
              <w:lang w:val="es-MX" w:eastAsia="en-IN"/>
            </w:rPr>
          </w:rPrChange>
        </w:rPr>
        <w:t xml:space="preserve">. </w:t>
      </w:r>
      <w:r w:rsidRPr="0041196C">
        <w:rPr>
          <w:color w:val="000000"/>
          <w:lang w:val="es-MX" w:eastAsia="en-IN"/>
        </w:rPr>
        <w:t xml:space="preserve">Quisque mi </w:t>
      </w:r>
      <w:proofErr w:type="spellStart"/>
      <w:r w:rsidRPr="0041196C">
        <w:rPr>
          <w:color w:val="000000"/>
          <w:lang w:val="es-MX" w:eastAsia="en-IN"/>
        </w:rPr>
        <w:t>venenatis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morbi</w:t>
      </w:r>
      <w:proofErr w:type="spellEnd"/>
      <w:r w:rsidRPr="0041196C">
        <w:rPr>
          <w:color w:val="000000"/>
          <w:lang w:val="es-MX" w:eastAsia="en-IN"/>
        </w:rPr>
        <w:t xml:space="preserve"> libero, </w:t>
      </w:r>
      <w:proofErr w:type="spellStart"/>
      <w:r w:rsidRPr="0041196C">
        <w:rPr>
          <w:color w:val="000000"/>
          <w:lang w:val="es-MX" w:eastAsia="en-IN"/>
        </w:rPr>
        <w:t>orci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dis</w:t>
      </w:r>
      <w:proofErr w:type="spellEnd"/>
      <w:r w:rsidRPr="0041196C">
        <w:rPr>
          <w:color w:val="000000"/>
          <w:lang w:val="es-MX" w:eastAsia="en-IN"/>
        </w:rPr>
        <w:t xml:space="preserve">, mi ut et </w:t>
      </w:r>
      <w:proofErr w:type="spellStart"/>
      <w:r w:rsidRPr="0041196C">
        <w:rPr>
          <w:color w:val="000000"/>
          <w:lang w:val="es-MX" w:eastAsia="en-IN"/>
        </w:rPr>
        <w:t>class</w:t>
      </w:r>
      <w:proofErr w:type="spellEnd"/>
      <w:r w:rsidRPr="0041196C">
        <w:rPr>
          <w:color w:val="000000"/>
          <w:lang w:val="es-MX" w:eastAsia="en-IN"/>
        </w:rPr>
        <w:t xml:space="preserve"> porta, </w:t>
      </w:r>
      <w:proofErr w:type="spellStart"/>
      <w:r w:rsidRPr="0041196C">
        <w:rPr>
          <w:color w:val="000000"/>
          <w:lang w:val="es-MX" w:eastAsia="en-IN"/>
        </w:rPr>
        <w:t>massa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ligula</w:t>
      </w:r>
      <w:proofErr w:type="spellEnd"/>
      <w:r w:rsidRPr="0041196C">
        <w:rPr>
          <w:color w:val="000000"/>
          <w:lang w:val="es-MX" w:eastAsia="en-IN"/>
        </w:rPr>
        <w:t xml:space="preserve"> magna </w:t>
      </w:r>
      <w:proofErr w:type="spellStart"/>
      <w:r w:rsidRPr="0041196C">
        <w:rPr>
          <w:color w:val="000000"/>
          <w:lang w:val="es-MX" w:eastAsia="en-IN"/>
        </w:rPr>
        <w:t>enim</w:t>
      </w:r>
      <w:proofErr w:type="spellEnd"/>
      <w:r w:rsidRPr="0041196C">
        <w:rPr>
          <w:color w:val="000000"/>
          <w:lang w:val="es-MX" w:eastAsia="en-IN"/>
        </w:rPr>
        <w:t xml:space="preserve">, </w:t>
      </w:r>
      <w:proofErr w:type="spellStart"/>
      <w:r w:rsidRPr="0041196C">
        <w:rPr>
          <w:color w:val="000000"/>
          <w:lang w:val="es-MX" w:eastAsia="en-IN"/>
        </w:rPr>
        <w:t>aliquam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orci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vestibulum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tempus</w:t>
      </w:r>
      <w:proofErr w:type="spellEnd"/>
      <w:r w:rsidRPr="0041196C">
        <w:rPr>
          <w:color w:val="000000"/>
          <w:lang w:val="es-MX" w:eastAsia="en-IN"/>
        </w:rPr>
        <w:t>.</w:t>
      </w:r>
    </w:p>
    <w:p w14:paraId="343CA92A" w14:textId="77777777" w:rsidR="002A0BBC" w:rsidRPr="00DB4056" w:rsidRDefault="002A0BBC" w:rsidP="002A0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n-IN" w:eastAsia="en-IN"/>
        </w:rPr>
      </w:pPr>
      <w:proofErr w:type="spellStart"/>
      <w:r w:rsidRPr="00DB4056">
        <w:rPr>
          <w:color w:val="000000"/>
          <w:sz w:val="24"/>
          <w:szCs w:val="24"/>
          <w:lang w:val="en-IN" w:eastAsia="en-IN"/>
        </w:rPr>
        <w:t>Turpis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facilisis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vitae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consequat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, cum a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,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turpis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dui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consequat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massa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in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dolor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per, felis non amet.</w:t>
      </w:r>
    </w:p>
    <w:p w14:paraId="163285C2" w14:textId="77777777" w:rsidR="002A0BBC" w:rsidRPr="001A4E73" w:rsidRDefault="002A0BBC" w:rsidP="002A0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r w:rsidRPr="00DB4056">
        <w:rPr>
          <w:color w:val="000000"/>
          <w:sz w:val="24"/>
          <w:szCs w:val="24"/>
          <w:lang w:val="en-IN" w:eastAsia="en-IN"/>
        </w:rPr>
        <w:t xml:space="preserve">Auctor eleifend in omnis elit vestibulum, donec non elementum tellus est mauris, id aliquam, at lacus, arcu pretium proin lacus dolor et.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Eu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tortor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vel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ultrices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amet dignissim mauris vehicula.</w:t>
      </w:r>
    </w:p>
    <w:p w14:paraId="2B421142" w14:textId="77777777" w:rsidR="002A0BBC" w:rsidRPr="00D66DB2" w:rsidRDefault="002A0BBC" w:rsidP="002A0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1A4E73">
        <w:rPr>
          <w:color w:val="000000"/>
          <w:sz w:val="24"/>
          <w:szCs w:val="24"/>
          <w:lang w:val="fr-FR" w:eastAsia="en-IN"/>
        </w:rPr>
        <w:t xml:space="preserve">Lorem tortor neque, purus taciti quis id. </w:t>
      </w:r>
      <w:r w:rsidRPr="00D66DB2">
        <w:rPr>
          <w:color w:val="000000"/>
          <w:sz w:val="24"/>
          <w:szCs w:val="24"/>
          <w:lang w:val="de-DE" w:eastAsia="en-IN"/>
        </w:rPr>
        <w:t>Elementum integer orci accumsan minim phasellus vel.</w:t>
      </w:r>
    </w:p>
    <w:p w14:paraId="209CEA25" w14:textId="77777777" w:rsidR="00D13240" w:rsidRPr="00D66DB2" w:rsidRDefault="002A0BBC" w:rsidP="000F64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color w:val="365F91"/>
          <w:sz w:val="28"/>
          <w:lang w:val="de-DE"/>
        </w:rPr>
      </w:pPr>
      <w:r w:rsidRPr="00D66DB2">
        <w:rPr>
          <w:color w:val="000000"/>
          <w:sz w:val="24"/>
          <w:szCs w:val="24"/>
          <w:lang w:val="de-DE" w:eastAsia="en-IN"/>
        </w:rPr>
        <w:t>Vestibulum duis integer diam mi libero f</w:t>
      </w:r>
      <w:r w:rsidR="003422F6" w:rsidRPr="00D66DB2">
        <w:rPr>
          <w:color w:val="000000"/>
          <w:sz w:val="24"/>
          <w:szCs w:val="24"/>
          <w:lang w:val="de-DE" w:eastAsia="en-IN"/>
        </w:rPr>
        <w:t xml:space="preserve">elis, sollicitudin id dictum </w:t>
      </w:r>
      <w:r w:rsidR="00DB4056" w:rsidRPr="00D66DB2">
        <w:rPr>
          <w:color w:val="000000"/>
          <w:sz w:val="24"/>
          <w:szCs w:val="24"/>
          <w:lang w:val="de-DE" w:eastAsia="en-IN"/>
        </w:rPr>
        <w:t>am blandit lacus, ac condimentu</w:t>
      </w:r>
      <w:r w:rsidRPr="00D66DB2">
        <w:rPr>
          <w:color w:val="000000"/>
          <w:sz w:val="24"/>
          <w:szCs w:val="24"/>
          <w:lang w:val="de-DE" w:eastAsia="en-IN"/>
        </w:rPr>
        <w:t xml:space="preserve"> magna dictumst interdum et,</w:t>
      </w:r>
      <w:r w:rsidR="00DB4056" w:rsidRPr="00D66DB2">
        <w:rPr>
          <w:color w:val="000000"/>
          <w:sz w:val="24"/>
          <w:szCs w:val="24"/>
          <w:lang w:val="de-DE" w:eastAsia="en-IN"/>
        </w:rPr>
        <w:t xml:space="preserve"> magna dictumst interdum.</w:t>
      </w:r>
      <w:r w:rsidR="00D13240" w:rsidRPr="00D66DB2">
        <w:rPr>
          <w:b/>
          <w:color w:val="365F91"/>
          <w:sz w:val="28"/>
          <w:lang w:val="de-DE"/>
        </w:rPr>
        <w:br w:type="page"/>
      </w:r>
    </w:p>
    <w:p w14:paraId="3ECF46C3" w14:textId="77777777" w:rsidR="00E24059" w:rsidRPr="00683DC9" w:rsidRDefault="00FE39C9" w:rsidP="00531BC2">
      <w:pPr>
        <w:pStyle w:val="Heading2"/>
        <w:spacing w:after="400"/>
        <w:jc w:val="center"/>
        <w:rPr>
          <w:rFonts w:cstheme="minorHAnsi"/>
          <w:sz w:val="24"/>
          <w:szCs w:val="24"/>
        </w:rPr>
      </w:pPr>
      <w:r w:rsidRPr="00683DC9">
        <w:rPr>
          <w:rFonts w:cstheme="minorHAnsi"/>
          <w:sz w:val="24"/>
          <w:szCs w:val="24"/>
        </w:rPr>
        <w:lastRenderedPageBreak/>
        <w:t>Northwind Suppliers</w:t>
      </w:r>
    </w:p>
    <w:tbl>
      <w:tblPr>
        <w:tblStyle w:val="MediumShading1-Accent5"/>
        <w:tblW w:w="0" w:type="auto"/>
        <w:tblLayout w:type="fixed"/>
        <w:tblLook w:val="04A0" w:firstRow="1" w:lastRow="0" w:firstColumn="1" w:lastColumn="0" w:noHBand="0" w:noVBand="1"/>
      </w:tblPr>
      <w:tblGrid>
        <w:gridCol w:w="580"/>
        <w:gridCol w:w="2956"/>
        <w:gridCol w:w="1645"/>
        <w:gridCol w:w="1678"/>
        <w:gridCol w:w="1438"/>
        <w:gridCol w:w="1279"/>
      </w:tblGrid>
      <w:tr w:rsidR="00717768" w:rsidRPr="00700675" w14:paraId="70B22DFB" w14:textId="77777777" w:rsidTr="00D853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0DA7EF5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ID</w:t>
            </w:r>
          </w:p>
        </w:tc>
        <w:tc>
          <w:tcPr>
            <w:tcW w:w="2956" w:type="dxa"/>
          </w:tcPr>
          <w:p w14:paraId="494547DB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Company Name</w:t>
            </w:r>
          </w:p>
        </w:tc>
        <w:tc>
          <w:tcPr>
            <w:tcW w:w="1645" w:type="dxa"/>
          </w:tcPr>
          <w:p w14:paraId="01E28803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Contact Name</w:t>
            </w:r>
          </w:p>
        </w:tc>
        <w:tc>
          <w:tcPr>
            <w:tcW w:w="1678" w:type="dxa"/>
          </w:tcPr>
          <w:p w14:paraId="6A887A55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Address</w:t>
            </w:r>
          </w:p>
        </w:tc>
        <w:tc>
          <w:tcPr>
            <w:tcW w:w="1438" w:type="dxa"/>
          </w:tcPr>
          <w:p w14:paraId="10CA0545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City</w:t>
            </w:r>
          </w:p>
        </w:tc>
        <w:tc>
          <w:tcPr>
            <w:tcW w:w="1279" w:type="dxa"/>
          </w:tcPr>
          <w:p w14:paraId="3138F23F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Country</w:t>
            </w:r>
          </w:p>
        </w:tc>
      </w:tr>
      <w:tr w:rsidR="00717768" w:rsidRPr="00700675" w14:paraId="60F1F2F4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7E9AE0E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</w:t>
            </w:r>
          </w:p>
        </w:tc>
        <w:tc>
          <w:tcPr>
            <w:tcW w:w="2956" w:type="dxa"/>
          </w:tcPr>
          <w:p w14:paraId="16B20AC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commentRangeStart w:id="20"/>
            <w:commentRangeStart w:id="21"/>
            <w:commentRangeStart w:id="22"/>
            <w:r w:rsidRPr="00700675">
              <w:rPr>
                <w:noProof/>
                <w:sz w:val="22"/>
                <w:szCs w:val="22"/>
              </w:rPr>
              <w:t>Exotic Liquids</w:t>
            </w:r>
            <w:commentRangeEnd w:id="20"/>
            <w:r w:rsidR="006D04DC">
              <w:rPr>
                <w:rStyle w:val="CommentReference"/>
              </w:rPr>
              <w:commentReference w:id="20"/>
            </w:r>
            <w:commentRangeEnd w:id="21"/>
            <w:r w:rsidR="0094731B">
              <w:rPr>
                <w:rStyle w:val="CommentReference"/>
              </w:rPr>
              <w:commentReference w:id="21"/>
            </w:r>
            <w:commentRangeEnd w:id="22"/>
            <w:r w:rsidR="00AA0BF0">
              <w:rPr>
                <w:rStyle w:val="CommentReference"/>
              </w:rPr>
              <w:commentReference w:id="22"/>
            </w:r>
          </w:p>
        </w:tc>
        <w:tc>
          <w:tcPr>
            <w:tcW w:w="1645" w:type="dxa"/>
          </w:tcPr>
          <w:p w14:paraId="4753610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Charlotte Cooper</w:t>
            </w:r>
          </w:p>
        </w:tc>
        <w:tc>
          <w:tcPr>
            <w:tcW w:w="1678" w:type="dxa"/>
          </w:tcPr>
          <w:p w14:paraId="64BF593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49 Gilbert St.</w:t>
            </w:r>
          </w:p>
        </w:tc>
        <w:tc>
          <w:tcPr>
            <w:tcW w:w="1438" w:type="dxa"/>
          </w:tcPr>
          <w:p w14:paraId="1BCE418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London</w:t>
            </w:r>
          </w:p>
        </w:tc>
        <w:tc>
          <w:tcPr>
            <w:tcW w:w="1279" w:type="dxa"/>
          </w:tcPr>
          <w:p w14:paraId="52B410B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UK</w:t>
            </w:r>
          </w:p>
        </w:tc>
      </w:tr>
      <w:tr w:rsidR="00717768" w:rsidRPr="00700675" w14:paraId="68C87C6D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D02568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</w:t>
            </w:r>
          </w:p>
        </w:tc>
        <w:tc>
          <w:tcPr>
            <w:tcW w:w="2956" w:type="dxa"/>
          </w:tcPr>
          <w:p w14:paraId="1DBD60DE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Orleans Cajun Delights</w:t>
            </w:r>
          </w:p>
        </w:tc>
        <w:tc>
          <w:tcPr>
            <w:tcW w:w="1645" w:type="dxa"/>
          </w:tcPr>
          <w:p w14:paraId="0539DB8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Shelley Burke</w:t>
            </w:r>
          </w:p>
        </w:tc>
        <w:tc>
          <w:tcPr>
            <w:tcW w:w="1678" w:type="dxa"/>
          </w:tcPr>
          <w:p w14:paraId="17A66F7B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P.O. Box 78934</w:t>
            </w:r>
          </w:p>
        </w:tc>
        <w:tc>
          <w:tcPr>
            <w:tcW w:w="1438" w:type="dxa"/>
          </w:tcPr>
          <w:p w14:paraId="670F7B1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Orleans</w:t>
            </w:r>
          </w:p>
        </w:tc>
        <w:tc>
          <w:tcPr>
            <w:tcW w:w="1279" w:type="dxa"/>
          </w:tcPr>
          <w:p w14:paraId="57F18D5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58462249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E5A4D6B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3</w:t>
            </w:r>
          </w:p>
        </w:tc>
        <w:tc>
          <w:tcPr>
            <w:tcW w:w="2956" w:type="dxa"/>
          </w:tcPr>
          <w:p w14:paraId="1958EA5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Grandma Kelly's Homestead</w:t>
            </w:r>
          </w:p>
        </w:tc>
        <w:tc>
          <w:tcPr>
            <w:tcW w:w="1645" w:type="dxa"/>
          </w:tcPr>
          <w:p w14:paraId="03222DB9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Regina Murphy</w:t>
            </w:r>
          </w:p>
        </w:tc>
        <w:tc>
          <w:tcPr>
            <w:tcW w:w="1678" w:type="dxa"/>
          </w:tcPr>
          <w:p w14:paraId="5140D531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707 Oxford Rd.</w:t>
            </w:r>
          </w:p>
        </w:tc>
        <w:tc>
          <w:tcPr>
            <w:tcW w:w="1438" w:type="dxa"/>
          </w:tcPr>
          <w:p w14:paraId="3F3FA17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Ann Arbor</w:t>
            </w:r>
          </w:p>
        </w:tc>
        <w:tc>
          <w:tcPr>
            <w:tcW w:w="1279" w:type="dxa"/>
          </w:tcPr>
          <w:p w14:paraId="0722ACA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11FA5906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59E3D6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4</w:t>
            </w:r>
          </w:p>
        </w:tc>
        <w:tc>
          <w:tcPr>
            <w:tcW w:w="2956" w:type="dxa"/>
          </w:tcPr>
          <w:p w14:paraId="72A5C3E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Tokyo Traders</w:t>
            </w:r>
          </w:p>
        </w:tc>
        <w:tc>
          <w:tcPr>
            <w:tcW w:w="1645" w:type="dxa"/>
          </w:tcPr>
          <w:p w14:paraId="5C592C9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Yoshi Nagase</w:t>
            </w:r>
          </w:p>
        </w:tc>
        <w:tc>
          <w:tcPr>
            <w:tcW w:w="1678" w:type="dxa"/>
          </w:tcPr>
          <w:p w14:paraId="64107532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9-8 Sekimai Musashino-shi</w:t>
            </w:r>
          </w:p>
        </w:tc>
        <w:tc>
          <w:tcPr>
            <w:tcW w:w="1438" w:type="dxa"/>
          </w:tcPr>
          <w:p w14:paraId="666CDEE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Tokyo</w:t>
            </w:r>
          </w:p>
        </w:tc>
        <w:tc>
          <w:tcPr>
            <w:tcW w:w="1279" w:type="dxa"/>
          </w:tcPr>
          <w:p w14:paraId="79B0E2D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Japan</w:t>
            </w:r>
          </w:p>
        </w:tc>
      </w:tr>
      <w:tr w:rsidR="00717768" w:rsidRPr="00700675" w14:paraId="2FBBFBB9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4C3600A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5</w:t>
            </w:r>
          </w:p>
        </w:tc>
        <w:tc>
          <w:tcPr>
            <w:tcW w:w="2956" w:type="dxa"/>
          </w:tcPr>
          <w:p w14:paraId="4EC355AA" w14:textId="77777777" w:rsidR="00717768" w:rsidRPr="000C25A3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fr-FR"/>
              </w:rPr>
            </w:pPr>
            <w:r w:rsidRPr="000C25A3">
              <w:rPr>
                <w:noProof/>
                <w:sz w:val="22"/>
                <w:szCs w:val="22"/>
                <w:lang w:val="fr-FR"/>
              </w:rPr>
              <w:t>Cooperativa de Quesos 'Las Cabras'</w:t>
            </w:r>
          </w:p>
        </w:tc>
        <w:tc>
          <w:tcPr>
            <w:tcW w:w="1645" w:type="dxa"/>
          </w:tcPr>
          <w:p w14:paraId="36BA3C8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 xml:space="preserve">Antonio del Valle Saavedra </w:t>
            </w:r>
          </w:p>
        </w:tc>
        <w:tc>
          <w:tcPr>
            <w:tcW w:w="1678" w:type="dxa"/>
          </w:tcPr>
          <w:p w14:paraId="21B1558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Calle del Rosal 4</w:t>
            </w:r>
          </w:p>
        </w:tc>
        <w:tc>
          <w:tcPr>
            <w:tcW w:w="1438" w:type="dxa"/>
          </w:tcPr>
          <w:p w14:paraId="2B2BA66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Oviedo</w:t>
            </w:r>
          </w:p>
        </w:tc>
        <w:tc>
          <w:tcPr>
            <w:tcW w:w="1279" w:type="dxa"/>
          </w:tcPr>
          <w:p w14:paraId="449C001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Spain</w:t>
            </w:r>
          </w:p>
        </w:tc>
      </w:tr>
      <w:tr w:rsidR="00717768" w:rsidRPr="00700675" w14:paraId="13226419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9B4B6BB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6</w:t>
            </w:r>
          </w:p>
        </w:tc>
        <w:tc>
          <w:tcPr>
            <w:tcW w:w="2956" w:type="dxa"/>
          </w:tcPr>
          <w:p w14:paraId="04D30B9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Mayumi's</w:t>
            </w:r>
          </w:p>
        </w:tc>
        <w:tc>
          <w:tcPr>
            <w:tcW w:w="1645" w:type="dxa"/>
          </w:tcPr>
          <w:p w14:paraId="2F6F4EC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Mayumi Ohno</w:t>
            </w:r>
          </w:p>
        </w:tc>
        <w:tc>
          <w:tcPr>
            <w:tcW w:w="1678" w:type="dxa"/>
          </w:tcPr>
          <w:p w14:paraId="5C2F173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92 Setsuko Chuo-ku</w:t>
            </w:r>
          </w:p>
        </w:tc>
        <w:tc>
          <w:tcPr>
            <w:tcW w:w="1438" w:type="dxa"/>
          </w:tcPr>
          <w:p w14:paraId="159A85C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Osaka</w:t>
            </w:r>
          </w:p>
        </w:tc>
        <w:tc>
          <w:tcPr>
            <w:tcW w:w="1279" w:type="dxa"/>
          </w:tcPr>
          <w:p w14:paraId="640AF33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Japan</w:t>
            </w:r>
          </w:p>
        </w:tc>
      </w:tr>
      <w:tr w:rsidR="00717768" w:rsidRPr="00700675" w14:paraId="2D74297F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2966CD0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</w:t>
            </w:r>
          </w:p>
        </w:tc>
        <w:tc>
          <w:tcPr>
            <w:tcW w:w="2956" w:type="dxa"/>
          </w:tcPr>
          <w:p w14:paraId="67D3627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Pavlova, Ltd.</w:t>
            </w:r>
          </w:p>
        </w:tc>
        <w:tc>
          <w:tcPr>
            <w:tcW w:w="1645" w:type="dxa"/>
          </w:tcPr>
          <w:p w14:paraId="337698C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Ian Devling</w:t>
            </w:r>
          </w:p>
        </w:tc>
        <w:tc>
          <w:tcPr>
            <w:tcW w:w="1678" w:type="dxa"/>
          </w:tcPr>
          <w:p w14:paraId="67CEC5D4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74 Rose St. Moonie Ponds</w:t>
            </w:r>
          </w:p>
        </w:tc>
        <w:tc>
          <w:tcPr>
            <w:tcW w:w="1438" w:type="dxa"/>
          </w:tcPr>
          <w:p w14:paraId="02884C2E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Melbourne</w:t>
            </w:r>
          </w:p>
        </w:tc>
        <w:tc>
          <w:tcPr>
            <w:tcW w:w="1279" w:type="dxa"/>
          </w:tcPr>
          <w:p w14:paraId="41DF4558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Australia</w:t>
            </w:r>
          </w:p>
        </w:tc>
      </w:tr>
      <w:tr w:rsidR="00717768" w:rsidRPr="00700675" w14:paraId="65ABE983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C68C686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8</w:t>
            </w:r>
          </w:p>
        </w:tc>
        <w:tc>
          <w:tcPr>
            <w:tcW w:w="2956" w:type="dxa"/>
          </w:tcPr>
          <w:p w14:paraId="3A94F7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Specialty Biscuits, Ltd.</w:t>
            </w:r>
          </w:p>
        </w:tc>
        <w:tc>
          <w:tcPr>
            <w:tcW w:w="1645" w:type="dxa"/>
          </w:tcPr>
          <w:p w14:paraId="7FDEDDD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Peter Wilson</w:t>
            </w:r>
          </w:p>
        </w:tc>
        <w:tc>
          <w:tcPr>
            <w:tcW w:w="1678" w:type="dxa"/>
          </w:tcPr>
          <w:p w14:paraId="23F08D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29 King's Way</w:t>
            </w:r>
          </w:p>
        </w:tc>
        <w:tc>
          <w:tcPr>
            <w:tcW w:w="1438" w:type="dxa"/>
          </w:tcPr>
          <w:p w14:paraId="5E684AB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Manchester</w:t>
            </w:r>
          </w:p>
        </w:tc>
        <w:tc>
          <w:tcPr>
            <w:tcW w:w="1279" w:type="dxa"/>
          </w:tcPr>
          <w:p w14:paraId="6207F0C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UK</w:t>
            </w:r>
          </w:p>
        </w:tc>
      </w:tr>
      <w:tr w:rsidR="00717768" w:rsidRPr="00700675" w14:paraId="23C78543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0F2A38C9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</w:t>
            </w:r>
          </w:p>
        </w:tc>
        <w:tc>
          <w:tcPr>
            <w:tcW w:w="2956" w:type="dxa"/>
          </w:tcPr>
          <w:p w14:paraId="61D1239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PB Knäckebröd AB</w:t>
            </w:r>
          </w:p>
        </w:tc>
        <w:tc>
          <w:tcPr>
            <w:tcW w:w="1645" w:type="dxa"/>
          </w:tcPr>
          <w:p w14:paraId="2F4FA7B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Lars Peterson</w:t>
            </w:r>
          </w:p>
        </w:tc>
        <w:tc>
          <w:tcPr>
            <w:tcW w:w="1678" w:type="dxa"/>
          </w:tcPr>
          <w:p w14:paraId="1DE19FA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Kaloadagatan 13</w:t>
            </w:r>
          </w:p>
        </w:tc>
        <w:tc>
          <w:tcPr>
            <w:tcW w:w="1438" w:type="dxa"/>
          </w:tcPr>
          <w:p w14:paraId="73B6756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Göteborg</w:t>
            </w:r>
          </w:p>
        </w:tc>
        <w:tc>
          <w:tcPr>
            <w:tcW w:w="1279" w:type="dxa"/>
          </w:tcPr>
          <w:p w14:paraId="39C3B36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 xml:space="preserve">Sweden </w:t>
            </w:r>
          </w:p>
        </w:tc>
      </w:tr>
      <w:tr w:rsidR="00717768" w:rsidRPr="00700675" w14:paraId="5F7ECFB2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850304F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10</w:t>
            </w:r>
          </w:p>
        </w:tc>
        <w:tc>
          <w:tcPr>
            <w:tcW w:w="2956" w:type="dxa"/>
          </w:tcPr>
          <w:p w14:paraId="775A1FC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Refrescos Americanas LTDA</w:t>
            </w:r>
          </w:p>
        </w:tc>
        <w:tc>
          <w:tcPr>
            <w:tcW w:w="1645" w:type="dxa"/>
          </w:tcPr>
          <w:p w14:paraId="5782611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Carlos Diaz</w:t>
            </w:r>
          </w:p>
        </w:tc>
        <w:tc>
          <w:tcPr>
            <w:tcW w:w="1678" w:type="dxa"/>
          </w:tcPr>
          <w:p w14:paraId="3FD3D852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Av. das Americanas 12.890</w:t>
            </w:r>
          </w:p>
        </w:tc>
        <w:tc>
          <w:tcPr>
            <w:tcW w:w="1438" w:type="dxa"/>
          </w:tcPr>
          <w:p w14:paraId="3D1E8C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São Paulo</w:t>
            </w:r>
          </w:p>
        </w:tc>
        <w:tc>
          <w:tcPr>
            <w:tcW w:w="1279" w:type="dxa"/>
          </w:tcPr>
          <w:p w14:paraId="57F7FBA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Brazil</w:t>
            </w:r>
          </w:p>
        </w:tc>
      </w:tr>
      <w:tr w:rsidR="00717768" w:rsidRPr="00700675" w14:paraId="3D202CD5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EF2D42E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11</w:t>
            </w:r>
          </w:p>
        </w:tc>
        <w:tc>
          <w:tcPr>
            <w:tcW w:w="2956" w:type="dxa"/>
          </w:tcPr>
          <w:p w14:paraId="64C2AD7E" w14:textId="77777777" w:rsidR="00717768" w:rsidRPr="00E24059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de-AT"/>
              </w:rPr>
            </w:pPr>
            <w:r w:rsidRPr="00E24059">
              <w:rPr>
                <w:noProof/>
                <w:sz w:val="22"/>
                <w:szCs w:val="22"/>
                <w:lang w:val="de-AT"/>
              </w:rPr>
              <w:t>Heli Süßwaren GmbH &amp; Co. KG</w:t>
            </w:r>
          </w:p>
        </w:tc>
        <w:tc>
          <w:tcPr>
            <w:tcW w:w="1645" w:type="dxa"/>
          </w:tcPr>
          <w:p w14:paraId="1B86B13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Petra Winkler</w:t>
            </w:r>
          </w:p>
        </w:tc>
        <w:tc>
          <w:tcPr>
            <w:tcW w:w="1678" w:type="dxa"/>
          </w:tcPr>
          <w:p w14:paraId="194A2B4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Tiergartenstraße 5</w:t>
            </w:r>
          </w:p>
        </w:tc>
        <w:tc>
          <w:tcPr>
            <w:tcW w:w="1438" w:type="dxa"/>
          </w:tcPr>
          <w:p w14:paraId="4D6C276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Berlin</w:t>
            </w:r>
          </w:p>
        </w:tc>
        <w:tc>
          <w:tcPr>
            <w:tcW w:w="1279" w:type="dxa"/>
          </w:tcPr>
          <w:p w14:paraId="492F782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0374FC3E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664AC9E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12</w:t>
            </w:r>
          </w:p>
        </w:tc>
        <w:tc>
          <w:tcPr>
            <w:tcW w:w="2956" w:type="dxa"/>
          </w:tcPr>
          <w:p w14:paraId="2F3ED69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Plutzer Lebensmittelgroßmärkte AG</w:t>
            </w:r>
          </w:p>
        </w:tc>
        <w:tc>
          <w:tcPr>
            <w:tcW w:w="1645" w:type="dxa"/>
          </w:tcPr>
          <w:p w14:paraId="18BAD9EA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Martin Bein</w:t>
            </w:r>
          </w:p>
        </w:tc>
        <w:tc>
          <w:tcPr>
            <w:tcW w:w="1678" w:type="dxa"/>
          </w:tcPr>
          <w:p w14:paraId="534699E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Bogenallee 51</w:t>
            </w:r>
          </w:p>
        </w:tc>
        <w:tc>
          <w:tcPr>
            <w:tcW w:w="1438" w:type="dxa"/>
          </w:tcPr>
          <w:p w14:paraId="568C3AF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Frankfurt</w:t>
            </w:r>
          </w:p>
        </w:tc>
        <w:tc>
          <w:tcPr>
            <w:tcW w:w="1279" w:type="dxa"/>
          </w:tcPr>
          <w:p w14:paraId="5CBE1693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391D08BC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9FD8D26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13</w:t>
            </w:r>
          </w:p>
        </w:tc>
        <w:tc>
          <w:tcPr>
            <w:tcW w:w="2956" w:type="dxa"/>
          </w:tcPr>
          <w:p w14:paraId="4F1CAE3D" w14:textId="77777777" w:rsidR="00717768" w:rsidRPr="00D66DB2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de-DE"/>
              </w:rPr>
            </w:pPr>
            <w:r w:rsidRPr="00D66DB2">
              <w:rPr>
                <w:noProof/>
                <w:sz w:val="22"/>
                <w:szCs w:val="22"/>
                <w:lang w:val="de-DE"/>
              </w:rPr>
              <w:t>Nord-Ost-Fisch Handelsgesellschaft mbH</w:t>
            </w:r>
          </w:p>
        </w:tc>
        <w:tc>
          <w:tcPr>
            <w:tcW w:w="1645" w:type="dxa"/>
          </w:tcPr>
          <w:p w14:paraId="1A554649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Sven Petersen</w:t>
            </w:r>
          </w:p>
        </w:tc>
        <w:tc>
          <w:tcPr>
            <w:tcW w:w="1678" w:type="dxa"/>
          </w:tcPr>
          <w:p w14:paraId="5476161E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commentRangeStart w:id="23"/>
            <w:r w:rsidRPr="00700675">
              <w:rPr>
                <w:noProof/>
                <w:sz w:val="22"/>
                <w:szCs w:val="22"/>
              </w:rPr>
              <w:t>Frahmredder 112a</w:t>
            </w:r>
            <w:commentRangeEnd w:id="23"/>
            <w:r w:rsidR="006D04DC">
              <w:rPr>
                <w:rStyle w:val="CommentReference"/>
              </w:rPr>
              <w:commentReference w:id="23"/>
            </w:r>
          </w:p>
        </w:tc>
        <w:tc>
          <w:tcPr>
            <w:tcW w:w="1438" w:type="dxa"/>
          </w:tcPr>
          <w:p w14:paraId="513B4E3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Cuxhaven</w:t>
            </w:r>
          </w:p>
        </w:tc>
        <w:tc>
          <w:tcPr>
            <w:tcW w:w="1279" w:type="dxa"/>
          </w:tcPr>
          <w:p w14:paraId="6B33B11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73AA98EA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29E4DE4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14</w:t>
            </w:r>
          </w:p>
        </w:tc>
        <w:tc>
          <w:tcPr>
            <w:tcW w:w="2956" w:type="dxa"/>
          </w:tcPr>
          <w:p w14:paraId="4C2F21CE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Formaggi Fortini s.r.l.</w:t>
            </w:r>
          </w:p>
        </w:tc>
        <w:tc>
          <w:tcPr>
            <w:tcW w:w="1645" w:type="dxa"/>
          </w:tcPr>
          <w:p w14:paraId="4730AC8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Elio Rossi</w:t>
            </w:r>
          </w:p>
        </w:tc>
        <w:tc>
          <w:tcPr>
            <w:tcW w:w="1678" w:type="dxa"/>
          </w:tcPr>
          <w:p w14:paraId="3157CF4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Viale Dante, 75</w:t>
            </w:r>
          </w:p>
        </w:tc>
        <w:tc>
          <w:tcPr>
            <w:tcW w:w="1438" w:type="dxa"/>
          </w:tcPr>
          <w:p w14:paraId="10B8740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Ravenna</w:t>
            </w:r>
          </w:p>
        </w:tc>
        <w:tc>
          <w:tcPr>
            <w:tcW w:w="1279" w:type="dxa"/>
          </w:tcPr>
          <w:p w14:paraId="0F48B73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Italy</w:t>
            </w:r>
          </w:p>
        </w:tc>
      </w:tr>
      <w:tr w:rsidR="00717768" w:rsidRPr="00700675" w14:paraId="3D8686CC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72B94F94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15</w:t>
            </w:r>
          </w:p>
        </w:tc>
        <w:tc>
          <w:tcPr>
            <w:tcW w:w="2956" w:type="dxa"/>
          </w:tcPr>
          <w:p w14:paraId="4A2EC34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Norske Meierier</w:t>
            </w:r>
          </w:p>
        </w:tc>
        <w:tc>
          <w:tcPr>
            <w:tcW w:w="1645" w:type="dxa"/>
          </w:tcPr>
          <w:p w14:paraId="7F070F0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Beate Vileid</w:t>
            </w:r>
          </w:p>
        </w:tc>
        <w:tc>
          <w:tcPr>
            <w:tcW w:w="1678" w:type="dxa"/>
          </w:tcPr>
          <w:p w14:paraId="4CD95AC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Hatlevegen 5</w:t>
            </w:r>
          </w:p>
        </w:tc>
        <w:tc>
          <w:tcPr>
            <w:tcW w:w="1438" w:type="dxa"/>
          </w:tcPr>
          <w:p w14:paraId="497BBA3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Sandvika</w:t>
            </w:r>
          </w:p>
        </w:tc>
        <w:tc>
          <w:tcPr>
            <w:tcW w:w="1279" w:type="dxa"/>
          </w:tcPr>
          <w:p w14:paraId="2AA2AAF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Norway</w:t>
            </w:r>
          </w:p>
        </w:tc>
      </w:tr>
      <w:tr w:rsidR="00717768" w:rsidRPr="00700675" w14:paraId="2ABE9252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CEE269C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16</w:t>
            </w:r>
          </w:p>
        </w:tc>
        <w:tc>
          <w:tcPr>
            <w:tcW w:w="2956" w:type="dxa"/>
          </w:tcPr>
          <w:p w14:paraId="074C1B1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Bigfoot Breweries</w:t>
            </w:r>
          </w:p>
        </w:tc>
        <w:tc>
          <w:tcPr>
            <w:tcW w:w="1645" w:type="dxa"/>
          </w:tcPr>
          <w:p w14:paraId="0DB83B4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Cheryl Saylor</w:t>
            </w:r>
          </w:p>
        </w:tc>
        <w:tc>
          <w:tcPr>
            <w:tcW w:w="1678" w:type="dxa"/>
          </w:tcPr>
          <w:p w14:paraId="6FC6677B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3400 - 8th Avenue Suite 210</w:t>
            </w:r>
          </w:p>
        </w:tc>
        <w:tc>
          <w:tcPr>
            <w:tcW w:w="1438" w:type="dxa"/>
          </w:tcPr>
          <w:p w14:paraId="297CDA56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Bend</w:t>
            </w:r>
          </w:p>
        </w:tc>
        <w:tc>
          <w:tcPr>
            <w:tcW w:w="1279" w:type="dxa"/>
          </w:tcPr>
          <w:p w14:paraId="35D0EA7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603CBFC6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C00202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17</w:t>
            </w:r>
          </w:p>
        </w:tc>
        <w:tc>
          <w:tcPr>
            <w:tcW w:w="2956" w:type="dxa"/>
          </w:tcPr>
          <w:p w14:paraId="5BDDE27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Svensk Sjöföda AB</w:t>
            </w:r>
          </w:p>
        </w:tc>
        <w:tc>
          <w:tcPr>
            <w:tcW w:w="1645" w:type="dxa"/>
          </w:tcPr>
          <w:p w14:paraId="6A44C91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Michael Björn</w:t>
            </w:r>
          </w:p>
        </w:tc>
        <w:tc>
          <w:tcPr>
            <w:tcW w:w="1678" w:type="dxa"/>
          </w:tcPr>
          <w:p w14:paraId="6BE442F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Brovallavägen 231</w:t>
            </w:r>
          </w:p>
        </w:tc>
        <w:tc>
          <w:tcPr>
            <w:tcW w:w="1438" w:type="dxa"/>
          </w:tcPr>
          <w:p w14:paraId="2EEABB81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Stockholm</w:t>
            </w:r>
          </w:p>
        </w:tc>
        <w:tc>
          <w:tcPr>
            <w:tcW w:w="1279" w:type="dxa"/>
          </w:tcPr>
          <w:p w14:paraId="7E28046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Sweden</w:t>
            </w:r>
          </w:p>
        </w:tc>
      </w:tr>
      <w:tr w:rsidR="00717768" w:rsidRPr="00700675" w14:paraId="1344CAE9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595F429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18</w:t>
            </w:r>
          </w:p>
        </w:tc>
        <w:tc>
          <w:tcPr>
            <w:tcW w:w="2956" w:type="dxa"/>
          </w:tcPr>
          <w:p w14:paraId="34C48B9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Aux joyeux ecclésiastiques</w:t>
            </w:r>
          </w:p>
        </w:tc>
        <w:tc>
          <w:tcPr>
            <w:tcW w:w="1645" w:type="dxa"/>
          </w:tcPr>
          <w:p w14:paraId="732B9FE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Guylène Nodier</w:t>
            </w:r>
          </w:p>
        </w:tc>
        <w:tc>
          <w:tcPr>
            <w:tcW w:w="1678" w:type="dxa"/>
          </w:tcPr>
          <w:p w14:paraId="6BA34E4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203, Rue des Francs-Bourgeois</w:t>
            </w:r>
          </w:p>
        </w:tc>
        <w:tc>
          <w:tcPr>
            <w:tcW w:w="1438" w:type="dxa"/>
          </w:tcPr>
          <w:p w14:paraId="72FE7A9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Paris</w:t>
            </w:r>
          </w:p>
        </w:tc>
        <w:tc>
          <w:tcPr>
            <w:tcW w:w="1279" w:type="dxa"/>
          </w:tcPr>
          <w:p w14:paraId="27B2D93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France</w:t>
            </w:r>
          </w:p>
        </w:tc>
      </w:tr>
      <w:tr w:rsidR="00717768" w:rsidRPr="00700675" w14:paraId="66F9F044" w14:textId="77777777" w:rsidTr="000C25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12906A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19</w:t>
            </w:r>
          </w:p>
        </w:tc>
        <w:tc>
          <w:tcPr>
            <w:tcW w:w="2956" w:type="dxa"/>
          </w:tcPr>
          <w:p w14:paraId="2DF08BA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England Seafood Cannery</w:t>
            </w:r>
          </w:p>
        </w:tc>
        <w:tc>
          <w:tcPr>
            <w:tcW w:w="1645" w:type="dxa"/>
          </w:tcPr>
          <w:p w14:paraId="002B84B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Robb Merchant</w:t>
            </w:r>
          </w:p>
        </w:tc>
        <w:tc>
          <w:tcPr>
            <w:tcW w:w="1678" w:type="dxa"/>
          </w:tcPr>
          <w:p w14:paraId="208EB5D9" w14:textId="77777777" w:rsidR="00374AF3" w:rsidRPr="00700675" w:rsidRDefault="00374A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Order Processing Dept.</w:t>
            </w:r>
          </w:p>
          <w:p w14:paraId="1DE3121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2100 Paul Revere Blvd.</w:t>
            </w:r>
          </w:p>
        </w:tc>
        <w:tc>
          <w:tcPr>
            <w:tcW w:w="1438" w:type="dxa"/>
          </w:tcPr>
          <w:p w14:paraId="2B3AA0F4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Boston</w:t>
            </w:r>
          </w:p>
        </w:tc>
        <w:tc>
          <w:tcPr>
            <w:tcW w:w="1279" w:type="dxa"/>
          </w:tcPr>
          <w:p w14:paraId="033D6FE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USA</w:t>
            </w:r>
          </w:p>
        </w:tc>
      </w:tr>
    </w:tbl>
    <w:p w14:paraId="1D833F44" w14:textId="77777777" w:rsidR="00717768" w:rsidRDefault="00717768" w:rsidP="000C25A3">
      <w:pPr>
        <w:pStyle w:val="t"/>
      </w:pPr>
    </w:p>
    <w:p w14:paraId="4F1EE706" w14:textId="77777777" w:rsidR="00317063" w:rsidRDefault="00317063" w:rsidP="000C25A3">
      <w:pPr>
        <w:pStyle w:val="t"/>
      </w:pPr>
    </w:p>
    <w:p w14:paraId="6F91AA6B" w14:textId="77777777" w:rsidR="00317063" w:rsidRDefault="00317063" w:rsidP="000C25A3">
      <w:pPr>
        <w:pStyle w:val="t"/>
      </w:pPr>
    </w:p>
    <w:p w14:paraId="54B6099C" w14:textId="77777777" w:rsidR="00317063" w:rsidRDefault="00317063" w:rsidP="00317063">
      <w:pPr>
        <w:shd w:val="clear" w:color="auto" w:fill="FFFFFF"/>
        <w:spacing w:after="120"/>
        <w:textAlignment w:val="baseline"/>
        <w:rPr>
          <w:color w:val="333333"/>
          <w:lang w:eastAsia="fr-FR"/>
        </w:rPr>
      </w:pPr>
    </w:p>
    <w:p w14:paraId="669B7DC9" w14:textId="77777777" w:rsidR="00317063" w:rsidRDefault="00317063" w:rsidP="00317063">
      <w:pPr>
        <w:shd w:val="clear" w:color="auto" w:fill="FFFFFF"/>
        <w:spacing w:after="120"/>
        <w:textAlignment w:val="baseline"/>
        <w:rPr>
          <w:color w:val="333333"/>
          <w:lang w:eastAsia="fr-FR"/>
        </w:rPr>
      </w:pPr>
      <w:r>
        <w:rPr>
          <w:noProof/>
          <w:color w:val="333333"/>
        </w:rPr>
        <mc:AlternateContent>
          <mc:Choice Requires="wps">
            <w:drawing>
              <wp:inline distT="0" distB="0" distL="0" distR="0" wp14:anchorId="1093F7BE" wp14:editId="1793F73D">
                <wp:extent cx="6238875" cy="381000"/>
                <wp:effectExtent l="0" t="0" r="28575" b="10160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EC32F5" w14:textId="77777777" w:rsidR="00317063" w:rsidRDefault="00317063" w:rsidP="00317063">
                            <w:pPr>
                              <w:pStyle w:val="NormalWeb"/>
                              <w:spacing w:line="360" w:lineRule="auto"/>
                            </w:pPr>
                            <w:r w:rsidRPr="00376B50">
                              <w:rPr>
                                <w:lang w:val="it-IT"/>
                              </w:rPr>
                              <w:t xml:space="preserve">The </w:t>
                            </w:r>
                            <w:r w:rsidRPr="00376B50">
                              <w:rPr>
                                <w:u w:val="dash"/>
                                <w:lang w:val="it-IT"/>
                              </w:rPr>
                              <w:t>Northwind sample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database (</w:t>
                            </w:r>
                            <w:r w:rsidRPr="00376B50">
                              <w:rPr>
                                <w:u w:val="dashDotDotHeavy"/>
                                <w:lang w:val="it-IT"/>
                              </w:rPr>
                              <w:t>Northwind.mdb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) is included with </w:t>
                            </w:r>
                            <w:r w:rsidRPr="00376B50">
                              <w:rPr>
                                <w:u w:val="dashDotHeavy"/>
                                <w:lang w:val="it-IT"/>
                              </w:rPr>
                              <w:t>all versions of Access</w:t>
                            </w:r>
                            <w:r w:rsidRPr="00376B50">
                              <w:rPr>
                                <w:lang w:val="it-IT"/>
                              </w:rPr>
                              <w:t>. It provides data you can</w:t>
                            </w:r>
                            <w:r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376B50">
                              <w:rPr>
                                <w:u w:val="dashedHeavy"/>
                                <w:lang w:val="it-IT"/>
                              </w:rPr>
                              <w:t>experiment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with and </w:t>
                            </w:r>
                            <w:r w:rsidRPr="00376B50">
                              <w:rPr>
                                <w:u w:val="dashLong"/>
                                <w:lang w:val="it-IT"/>
                              </w:rPr>
                              <w:t>database objects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that </w:t>
                            </w:r>
                            <w:r w:rsidRPr="00376B50">
                              <w:rPr>
                                <w:u w:val="dashLongHeavy"/>
                                <w:lang w:val="it-IT"/>
                              </w:rPr>
                              <w:t>demonstrate features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you might want to </w:t>
                            </w:r>
                            <w:r w:rsidRPr="00376B50">
                              <w:rPr>
                                <w:u w:val="dotDash"/>
                                <w:lang w:val="it-IT"/>
                              </w:rPr>
                              <w:t>implement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in your own</w:t>
                            </w:r>
                            <w:r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databases. </w:t>
                            </w:r>
                            <w:r w:rsidRPr="00376B50">
                              <w:rPr>
                                <w:u w:val="dotDotDash"/>
                                <w:lang w:val="it-IT"/>
                              </w:rPr>
                              <w:t>Using Northwind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you can </w:t>
                            </w:r>
                            <w:r w:rsidRPr="00376B50">
                              <w:rPr>
                                <w:u w:val="dotted"/>
                                <w:lang w:val="it-IT"/>
                              </w:rPr>
                              <w:t>become familiar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with how a </w:t>
                            </w:r>
                            <w:r w:rsidRPr="00376B50">
                              <w:rPr>
                                <w:u w:val="dottedHeavy"/>
                                <w:lang w:val="it-IT"/>
                              </w:rPr>
                              <w:t>relational database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is structured and how the</w:t>
                            </w:r>
                            <w:r w:rsidRPr="009E02D7"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376B50">
                              <w:rPr>
                                <w:u w:val="double"/>
                                <w:lang w:val="it-IT"/>
                              </w:rPr>
                              <w:t>database objects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work together to help you </w:t>
                            </w:r>
                            <w:r w:rsidRPr="00376B50">
                              <w:rPr>
                                <w:u w:val="wavyHeavy"/>
                                <w:lang w:val="it-IT"/>
                              </w:rPr>
                              <w:t>enter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</w:t>
                            </w:r>
                            <w:r w:rsidRPr="00376B50">
                              <w:rPr>
                                <w:u w:val="thick"/>
                                <w:lang w:val="it-IT"/>
                              </w:rPr>
                              <w:t>store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</w:t>
                            </w:r>
                            <w:r w:rsidRPr="00376B50">
                              <w:rPr>
                                <w:u w:val="wave"/>
                                <w:lang w:val="it-IT"/>
                              </w:rPr>
                              <w:t>manipulate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and </w:t>
                            </w:r>
                            <w:r w:rsidRPr="00376B50">
                              <w:rPr>
                                <w:u w:val="wavyDouble"/>
                                <w:lang w:val="it-IT"/>
                              </w:rPr>
                              <w:t>print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your data</w:t>
                            </w:r>
                            <w:r w:rsidRPr="00376B50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093F7B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width:491.25pt;height:3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" fillcolor="white [3201]" strokeweight=".5pt">
                <v:textbox style="mso-fit-shape-to-text:t">
                  <w:txbxContent>
                    <w:p w14:paraId="39EC32F5" w14:textId="77777777" w:rsidR="00317063" w:rsidRDefault="00317063" w:rsidP="00317063">
                      <w:pPr>
                        <w:pStyle w:val="NormalWeb"/>
                        <w:spacing w:line="360" w:lineRule="auto"/>
                      </w:pPr>
                      <w:r w:rsidRPr="00376B50">
                        <w:rPr>
                          <w:lang w:val="it-IT"/>
                        </w:rPr>
                        <w:t xml:space="preserve">The </w:t>
                      </w:r>
                      <w:r w:rsidRPr="00376B50">
                        <w:rPr>
                          <w:u w:val="dash"/>
                          <w:lang w:val="it-IT"/>
                        </w:rPr>
                        <w:t>Northwind sample</w:t>
                      </w:r>
                      <w:r w:rsidRPr="00376B50">
                        <w:rPr>
                          <w:lang w:val="it-IT"/>
                        </w:rPr>
                        <w:t xml:space="preserve"> database (</w:t>
                      </w:r>
                      <w:r w:rsidRPr="00376B50">
                        <w:rPr>
                          <w:u w:val="dashDotDotHeavy"/>
                          <w:lang w:val="it-IT"/>
                        </w:rPr>
                        <w:t>Northwind.mdb</w:t>
                      </w:r>
                      <w:r w:rsidRPr="00376B50">
                        <w:rPr>
                          <w:lang w:val="it-IT"/>
                        </w:rPr>
                        <w:t xml:space="preserve">) is included with </w:t>
                      </w:r>
                      <w:r w:rsidRPr="00376B50">
                        <w:rPr>
                          <w:u w:val="dashDotHeavy"/>
                          <w:lang w:val="it-IT"/>
                        </w:rPr>
                        <w:t>all versions of Access</w:t>
                      </w:r>
                      <w:r w:rsidRPr="00376B50">
                        <w:rPr>
                          <w:lang w:val="it-IT"/>
                        </w:rPr>
                        <w:t>. It provides data you can</w:t>
                      </w:r>
                      <w:r>
                        <w:rPr>
                          <w:lang w:val="it-IT"/>
                        </w:rPr>
                        <w:t xml:space="preserve"> </w:t>
                      </w:r>
                      <w:r w:rsidRPr="00376B50">
                        <w:rPr>
                          <w:u w:val="dashedHeavy"/>
                          <w:lang w:val="it-IT"/>
                        </w:rPr>
                        <w:t>experiment</w:t>
                      </w:r>
                      <w:r w:rsidRPr="00376B50">
                        <w:rPr>
                          <w:lang w:val="it-IT"/>
                        </w:rPr>
                        <w:t xml:space="preserve"> with and </w:t>
                      </w:r>
                      <w:r w:rsidRPr="00376B50">
                        <w:rPr>
                          <w:u w:val="dashLong"/>
                          <w:lang w:val="it-IT"/>
                        </w:rPr>
                        <w:t>database objects</w:t>
                      </w:r>
                      <w:r w:rsidRPr="00376B50">
                        <w:rPr>
                          <w:lang w:val="it-IT"/>
                        </w:rPr>
                        <w:t xml:space="preserve"> that </w:t>
                      </w:r>
                      <w:r w:rsidRPr="00376B50">
                        <w:rPr>
                          <w:u w:val="dashLongHeavy"/>
                          <w:lang w:val="it-IT"/>
                        </w:rPr>
                        <w:t>demonstrate features</w:t>
                      </w:r>
                      <w:r w:rsidRPr="00376B50">
                        <w:rPr>
                          <w:lang w:val="it-IT"/>
                        </w:rPr>
                        <w:t xml:space="preserve"> you might want to </w:t>
                      </w:r>
                      <w:r w:rsidRPr="00376B50">
                        <w:rPr>
                          <w:u w:val="dotDash"/>
                          <w:lang w:val="it-IT"/>
                        </w:rPr>
                        <w:t>implement</w:t>
                      </w:r>
                      <w:r w:rsidRPr="00376B50">
                        <w:rPr>
                          <w:lang w:val="it-IT"/>
                        </w:rPr>
                        <w:t xml:space="preserve"> in your own</w:t>
                      </w:r>
                      <w:r>
                        <w:rPr>
                          <w:lang w:val="it-IT"/>
                        </w:rPr>
                        <w:t xml:space="preserve"> </w:t>
                      </w:r>
                      <w:r w:rsidRPr="00376B50">
                        <w:rPr>
                          <w:lang w:val="it-IT"/>
                        </w:rPr>
                        <w:t xml:space="preserve">databases. </w:t>
                      </w:r>
                      <w:r w:rsidRPr="00376B50">
                        <w:rPr>
                          <w:u w:val="dotDotDash"/>
                          <w:lang w:val="it-IT"/>
                        </w:rPr>
                        <w:t>Using Northwind</w:t>
                      </w:r>
                      <w:r w:rsidRPr="00376B50">
                        <w:rPr>
                          <w:lang w:val="it-IT"/>
                        </w:rPr>
                        <w:t xml:space="preserve">, you can </w:t>
                      </w:r>
                      <w:r w:rsidRPr="00376B50">
                        <w:rPr>
                          <w:u w:val="dotted"/>
                          <w:lang w:val="it-IT"/>
                        </w:rPr>
                        <w:t>become familiar</w:t>
                      </w:r>
                      <w:r w:rsidRPr="00376B50">
                        <w:rPr>
                          <w:lang w:val="it-IT"/>
                        </w:rPr>
                        <w:t xml:space="preserve"> with how a </w:t>
                      </w:r>
                      <w:r w:rsidRPr="00376B50">
                        <w:rPr>
                          <w:u w:val="dottedHeavy"/>
                          <w:lang w:val="it-IT"/>
                        </w:rPr>
                        <w:t>relational database</w:t>
                      </w:r>
                      <w:r w:rsidRPr="00376B50">
                        <w:rPr>
                          <w:lang w:val="it-IT"/>
                        </w:rPr>
                        <w:t xml:space="preserve"> is structured and how the</w:t>
                      </w:r>
                      <w:r w:rsidRPr="009E02D7">
                        <w:rPr>
                          <w:lang w:val="it-IT"/>
                        </w:rPr>
                        <w:t xml:space="preserve"> </w:t>
                      </w:r>
                      <w:r w:rsidRPr="00376B50">
                        <w:rPr>
                          <w:u w:val="double"/>
                          <w:lang w:val="it-IT"/>
                        </w:rPr>
                        <w:t>database objects</w:t>
                      </w:r>
                      <w:r w:rsidRPr="00376B50">
                        <w:rPr>
                          <w:lang w:val="it-IT"/>
                        </w:rPr>
                        <w:t xml:space="preserve"> work together to help you </w:t>
                      </w:r>
                      <w:r w:rsidRPr="00376B50">
                        <w:rPr>
                          <w:u w:val="wavyHeavy"/>
                          <w:lang w:val="it-IT"/>
                        </w:rPr>
                        <w:t>enter</w:t>
                      </w:r>
                      <w:r w:rsidRPr="00376B50">
                        <w:rPr>
                          <w:lang w:val="it-IT"/>
                        </w:rPr>
                        <w:t xml:space="preserve">, </w:t>
                      </w:r>
                      <w:r w:rsidRPr="00376B50">
                        <w:rPr>
                          <w:u w:val="thick"/>
                          <w:lang w:val="it-IT"/>
                        </w:rPr>
                        <w:t>store</w:t>
                      </w:r>
                      <w:r w:rsidRPr="00376B50">
                        <w:rPr>
                          <w:lang w:val="it-IT"/>
                        </w:rPr>
                        <w:t xml:space="preserve">, </w:t>
                      </w:r>
                      <w:r w:rsidRPr="00376B50">
                        <w:rPr>
                          <w:u w:val="wave"/>
                          <w:lang w:val="it-IT"/>
                        </w:rPr>
                        <w:t>manipulate</w:t>
                      </w:r>
                      <w:r w:rsidRPr="00376B50">
                        <w:rPr>
                          <w:lang w:val="it-IT"/>
                        </w:rPr>
                        <w:t xml:space="preserve">, and </w:t>
                      </w:r>
                      <w:r w:rsidRPr="00376B50">
                        <w:rPr>
                          <w:u w:val="wavyDouble"/>
                          <w:lang w:val="it-IT"/>
                        </w:rPr>
                        <w:t>print</w:t>
                      </w:r>
                      <w:r w:rsidRPr="00376B50">
                        <w:rPr>
                          <w:lang w:val="it-IT"/>
                        </w:rPr>
                        <w:t xml:space="preserve"> your data</w:t>
                      </w:r>
                      <w:r w:rsidRPr="00376B50"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1ACC3DD" w14:textId="77777777" w:rsidR="00337F02" w:rsidRDefault="00337F02" w:rsidP="00337F02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2BE2BFD7" w14:textId="77777777" w:rsidR="00337F02" w:rsidRPr="00693CEA" w:rsidRDefault="00337F02" w:rsidP="00337F02">
      <w:pPr>
        <w:shd w:val="clear" w:color="auto" w:fill="FFFFFF"/>
        <w:spacing w:after="120"/>
        <w:jc w:val="center"/>
        <w:textAlignment w:val="baseline"/>
        <w:rPr>
          <w:b/>
          <w:bCs/>
          <w:color w:val="333333"/>
          <w:sz w:val="28"/>
          <w:szCs w:val="28"/>
          <w:lang w:val="en-IN" w:eastAsia="fr-FR"/>
        </w:rPr>
      </w:pPr>
      <w:r w:rsidRPr="00693CEA">
        <w:rPr>
          <w:b/>
          <w:bCs/>
          <w:color w:val="333333"/>
          <w:sz w:val="28"/>
          <w:szCs w:val="28"/>
          <w:lang w:val="en-IN" w:eastAsia="fr-FR"/>
        </w:rPr>
        <w:t>Software Development Life Cycle</w:t>
      </w:r>
    </w:p>
    <w:p w14:paraId="34E66AAE" w14:textId="77777777" w:rsidR="00337F02" w:rsidRPr="00D05AE6" w:rsidRDefault="00337F02" w:rsidP="00337F02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  <w:r>
        <w:rPr>
          <w:noProof/>
          <w:color w:val="333333"/>
          <w:lang w:val="es-MX" w:eastAsia="fr-FR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9FC5DDC" wp14:editId="61A9A88C">
                <wp:simplePos x="0" y="0"/>
                <wp:positionH relativeFrom="column">
                  <wp:posOffset>571500</wp:posOffset>
                </wp:positionH>
                <wp:positionV relativeFrom="paragraph">
                  <wp:posOffset>252730</wp:posOffset>
                </wp:positionV>
                <wp:extent cx="5003800" cy="4876800"/>
                <wp:effectExtent l="0" t="0" r="6350" b="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3800" cy="4876800"/>
                          <a:chOff x="0" y="0"/>
                          <a:chExt cx="5003800" cy="4876800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0"/>
                            <a:ext cx="2501900" cy="488950"/>
                            <a:chOff x="0" y="0"/>
                            <a:chExt cx="2501900" cy="488950"/>
                          </a:xfrm>
                        </wpg:grpSpPr>
                        <wps:wsp>
                          <wps:cNvPr id="2" name="Flowchart: Preparation 2"/>
                          <wps:cNvSpPr/>
                          <wps:spPr>
                            <a:xfrm>
                              <a:off x="0" y="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C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769E255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Requirement Analysis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Rectangle 5"/>
                          <wps:cNvSpPr/>
                          <wps:spPr>
                            <a:xfrm>
                              <a:off x="65706" y="43803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A3325D8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C00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FFC00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7" name="Group 17"/>
                        <wpg:cNvGrpSpPr/>
                        <wpg:grpSpPr>
                          <a:xfrm>
                            <a:off x="635000" y="1117600"/>
                            <a:ext cx="2501900" cy="488950"/>
                            <a:chOff x="0" y="0"/>
                            <a:chExt cx="2501900" cy="488950"/>
                          </a:xfrm>
                        </wpg:grpSpPr>
                        <wps:wsp>
                          <wps:cNvPr id="21" name="Flowchart: Preparation 2"/>
                          <wps:cNvSpPr/>
                          <wps:spPr>
                            <a:xfrm>
                              <a:off x="0" y="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B05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282741A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Design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B8213C7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B05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00B050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3" name="Group 23"/>
                        <wpg:cNvGrpSpPr/>
                        <wpg:grpSpPr>
                          <a:xfrm>
                            <a:off x="1219200" y="2209800"/>
                            <a:ext cx="2501900" cy="488950"/>
                            <a:chOff x="0" y="12700"/>
                            <a:chExt cx="2501900" cy="488950"/>
                          </a:xfrm>
                        </wpg:grpSpPr>
                        <wps:wsp>
                          <wps:cNvPr id="24" name="Flowchart: Preparation 2"/>
                          <wps:cNvSpPr/>
                          <wps:spPr>
                            <a:xfrm>
                              <a:off x="0" y="1270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EB24078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Development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D81C539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000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FF0000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" name="Group 26"/>
                        <wpg:cNvGrpSpPr/>
                        <wpg:grpSpPr>
                          <a:xfrm>
                            <a:off x="1803400" y="3295650"/>
                            <a:ext cx="2501900" cy="488950"/>
                            <a:chOff x="0" y="19050"/>
                            <a:chExt cx="2501900" cy="488950"/>
                          </a:xfrm>
                        </wpg:grpSpPr>
                        <wps:wsp>
                          <wps:cNvPr id="27" name="Flowchart: Preparation 2"/>
                          <wps:cNvSpPr/>
                          <wps:spPr>
                            <a:xfrm>
                              <a:off x="0" y="1905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030A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CA79782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Testing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23B335B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7030A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7030A0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9" name="Group 29"/>
                        <wpg:cNvGrpSpPr/>
                        <wpg:grpSpPr>
                          <a:xfrm>
                            <a:off x="2501900" y="4387850"/>
                            <a:ext cx="2501900" cy="488950"/>
                            <a:chOff x="0" y="19050"/>
                            <a:chExt cx="2501900" cy="488950"/>
                          </a:xfrm>
                        </wpg:grpSpPr>
                        <wps:wsp>
                          <wps:cNvPr id="31" name="Flowchart: Preparation 2"/>
                          <wps:cNvSpPr/>
                          <wps:spPr>
                            <a:xfrm>
                              <a:off x="0" y="1905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B0F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F679921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Maintenance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5"/>
                          <wps:cNvSpPr/>
                          <wps:spPr>
                            <a:xfrm>
                              <a:off x="65705" y="54754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18725F4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B0F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00B0F0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0" name="Graphic 55" descr="Arrow: Clockwise curve"/>
                        <wps:cNvSpPr/>
                        <wps:spPr>
                          <a:xfrm rot="9600000">
                            <a:off x="1295400" y="41910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55" descr="Arrow: Clockwise curve"/>
                        <wps:cNvSpPr/>
                        <wps:spPr>
                          <a:xfrm rot="9600000">
                            <a:off x="2514600" y="261620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7030A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55" descr="Arrow: Clockwise curve"/>
                        <wps:cNvSpPr/>
                        <wps:spPr>
                          <a:xfrm rot="9600000">
                            <a:off x="3175000" y="370205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B0F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55" descr="Arrow: Clockwise curve"/>
                        <wps:cNvSpPr/>
                        <wps:spPr>
                          <a:xfrm rot="9600000">
                            <a:off x="1968500" y="153035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FC5DDC" id="Group 35" o:spid="_x0000_s1027" style="position:absolute;margin-left:45pt;margin-top:19.9pt;width:394pt;height:384pt;z-index:251660288;mso-position-horizontal-relative:text;mso-position-vertical-relative:text;mso-height-relative:margin" coordsize="50038,487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">
                <v:group id="Group 18" o:spid="_x0000_s1028" style="position:absolute;width:25019;height:4889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Flowchart: Preparation 2" o:spid="_x0000_s1029" style="position:absolute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" adj="-11796480,,5400" path="m,5000l849,,8000,r2000,5000l8000,10000r-6000,l,5000xe" fillcolor="#ffc00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2769E255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Requirement Analysis</w:t>
                          </w:r>
                        </w:p>
                      </w:txbxContent>
                    </v:textbox>
                  </v:shape>
                  <v:shape id="Rectangle 5" o:spid="_x0000_s1030" style="position:absolute;left:657;top:438;width:5823;height:3987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7A3325D8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FFC00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FFC000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Group 17" o:spid="_x0000_s1031" style="position:absolute;left:6350;top:11176;width:25019;height:4889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 id="Flowchart: Preparation 2" o:spid="_x0000_s1032" style="position:absolute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" adj="-11796480,,5400" path="m,5000l849,,8000,r2000,5000l8000,10000r-6000,l,5000xe" fillcolor="#00b05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0282741A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Design</w:t>
                          </w:r>
                        </w:p>
                      </w:txbxContent>
                    </v:textbox>
                  </v:shape>
                  <v:shape id="Rectangle 5" o:spid="_x0000_s1033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3B8213C7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00B05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00B050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Group 23" o:spid="_x0000_s1034" style="position:absolute;left:12192;top:22098;width:25019;height:4889" coordorigin=",127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Flowchart: Preparation 2" o:spid="_x0000_s1035" style="position:absolute;top:127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" adj="-11796480,,5400" path="m,5000l849,,8000,r2000,5000l8000,10000r-6000,l,5000xe" fillcolor="red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3EB24078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Development</w:t>
                          </w:r>
                        </w:p>
                      </w:txbxContent>
                    </v:textbox>
                  </v:shape>
                  <v:shape id="Rectangle 5" o:spid="_x0000_s1036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1D81C539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FF000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FF0000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Group 26" o:spid="_x0000_s1037" style="position:absolute;left:18034;top:32956;width:25019;height:4890" coordorigin=",190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shape id="Flowchart: Preparation 2" o:spid="_x0000_s1038" style="position:absolute;top:190;width:25019;height:4890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" adj="-11796480,,5400" path="m,5000l849,,8000,r2000,5000l8000,10000r-6000,l,5000xe" fillcolor="#7030a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0CA79782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Testing</w:t>
                          </w:r>
                        </w:p>
                      </w:txbxContent>
                    </v:textbox>
                  </v:shape>
                  <v:shape id="Rectangle 5" o:spid="_x0000_s1039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123B335B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7030A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7030A0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group id="Group 29" o:spid="_x0000_s1040" style="position:absolute;left:25019;top:43878;width:25019;height:4890" coordorigin=",190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Flowchart: Preparation 2" o:spid="_x0000_s1041" style="position:absolute;top:190;width:25019;height:4890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" adj="-11796480,,5400" path="m,5000l849,,8000,r2000,5000l8000,10000r-6000,l,5000xe" fillcolor="#00b0f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6F679921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Maintenance</w:t>
                          </w:r>
                        </w:p>
                      </w:txbxContent>
                    </v:textbox>
                  </v:shape>
                  <v:shape id="Rectangle 5" o:spid="_x0000_s1042" style="position:absolute;left:657;top:547;width:5823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318725F4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00B0F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00B0F0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v:shape id="Graphic 55" o:spid="_x0000_s1043" alt="Arrow: Clockwise curve" style="position:absolute;left:12954;top:4191;width:3262;height:7143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" path="m559594,712020v,,-228600,-71437,-228600,-476250l464344,235770,235744,7170c235744,4312,7144,235770,7144,235770r123825,c130969,236722,166211,622485,559594,712020xe" fillcolor="#00b05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4" alt="Arrow: Clockwise curve" style="position:absolute;left:25146;top:26162;width:3262;height:7143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" path="m559594,712020v,,-228600,-71437,-228600,-476250l464344,235770,235744,7170c235744,4312,7144,235770,7144,235770r123825,c130969,236722,166211,622485,559594,712020xe" fillcolor="#7030a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5" alt="Arrow: Clockwise curve" style="position:absolute;left:31750;top:37020;width:3262;height:7144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" path="m559594,712020v,,-228600,-71437,-228600,-476250l464344,235770,235744,7170c235744,4312,7144,235770,7144,235770r123825,c130969,236722,166211,622485,559594,712020xe" fillcolor="#00b0f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6" alt="Arrow: Clockwise curve" style="position:absolute;left:19685;top:15303;width:3262;height:7144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" path="m559594,712020v,,-228600,-71437,-228600,-476250l464344,235770,235744,7170c235744,4312,7144,235770,7144,235770r123825,c130969,236722,166211,622485,559594,712020xe" fillcolor="red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</v:group>
            </w:pict>
          </mc:Fallback>
        </mc:AlternateContent>
      </w:r>
    </w:p>
    <w:p w14:paraId="2DEBC805" w14:textId="77777777" w:rsidR="00752C2C" w:rsidRDefault="00752C2C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7AFFF403" w14:textId="77777777" w:rsidR="00752C2C" w:rsidRDefault="00752C2C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16EB9960" w14:textId="77777777" w:rsidR="00752C2C" w:rsidRDefault="00752C2C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4DF684AD" w14:textId="77777777" w:rsidR="00752C2C" w:rsidRDefault="00752C2C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00179210" w14:textId="77777777" w:rsidR="00752C2C" w:rsidRDefault="00752C2C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2E65C34A" w14:textId="77777777" w:rsidR="00752C2C" w:rsidRDefault="00752C2C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0977F6FD" w14:textId="77777777" w:rsidR="00752C2C" w:rsidRDefault="00752C2C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0C69764F" w14:textId="77777777" w:rsidR="00752C2C" w:rsidRDefault="00752C2C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31248ADF" w14:textId="77777777" w:rsidR="00752C2C" w:rsidRDefault="00752C2C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569E9BE5" w14:textId="77777777" w:rsidR="00752C2C" w:rsidRDefault="00752C2C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37EBEF72" w14:textId="77777777" w:rsidR="00752C2C" w:rsidRDefault="00752C2C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4F7285AA" w14:textId="77777777" w:rsidR="00752C2C" w:rsidRDefault="00752C2C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5066544A" w14:textId="77777777" w:rsidR="00752C2C" w:rsidRDefault="00752C2C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12CD6C2A" w14:textId="77777777" w:rsidR="00752C2C" w:rsidRDefault="00752C2C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69698A09" w14:textId="77777777" w:rsidR="00752C2C" w:rsidRDefault="00752C2C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34A9A9DF" w14:textId="77777777" w:rsidR="00752C2C" w:rsidRDefault="00752C2C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0B14A19D" w14:textId="77777777" w:rsidR="00752C2C" w:rsidRDefault="00752C2C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63A77D43" w14:textId="77777777" w:rsidR="00752C2C" w:rsidRDefault="00752C2C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039BD1A4" w14:textId="77777777" w:rsidR="00752C2C" w:rsidRDefault="00752C2C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4F65BC22" w14:textId="77777777" w:rsidR="00752C2C" w:rsidRDefault="00752C2C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542E4D12" w14:textId="77777777" w:rsidR="00752C2C" w:rsidRDefault="00752C2C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4B1FF563" w14:textId="77777777" w:rsidR="0065513A" w:rsidRDefault="0065513A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49EA637D" w14:textId="77777777" w:rsidR="0065513A" w:rsidRDefault="0065513A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7B1E107D" w14:textId="77777777" w:rsidR="00752C2C" w:rsidRDefault="00752C2C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tbl>
      <w:tblPr>
        <w:tblStyle w:val="TableGrid2"/>
        <w:tblW w:w="10306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306"/>
      </w:tblGrid>
      <w:tr w:rsidR="00A54B4B" w:rsidRPr="00A92693" w14:paraId="10D108D3" w14:textId="77777777" w:rsidTr="0065513A">
        <w:trPr>
          <w:trHeight w:val="926"/>
        </w:trPr>
        <w:tc>
          <w:tcPr>
            <w:tcW w:w="10306" w:type="dxa"/>
          </w:tcPr>
          <w:p w14:paraId="3C8D3903" w14:textId="77777777" w:rsidR="00A54B4B" w:rsidRPr="00A92693" w:rsidRDefault="00A54B4B" w:rsidP="0065513A">
            <w:pPr>
              <w:rPr>
                <w:rFonts w:ascii="Calibri" w:hAnsi="Calibri" w:cs="Calibri"/>
                <w:sz w:val="20"/>
                <w:szCs w:val="20"/>
              </w:rPr>
            </w:pPr>
            <w:bookmarkStart w:id="24" w:name="_Hlk199184836"/>
            <w:r w:rsidRPr="00A92693">
              <w:rPr>
                <w:rFonts w:ascii="Calibri" w:hAnsi="Calibri" w:cs="Calibri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0931571A" wp14:editId="44E72F6D">
                      <wp:simplePos x="0" y="0"/>
                      <wp:positionH relativeFrom="column">
                        <wp:posOffset>-82641</wp:posOffset>
                      </wp:positionH>
                      <wp:positionV relativeFrom="paragraph">
                        <wp:posOffset>4536</wp:posOffset>
                      </wp:positionV>
                      <wp:extent cx="5969000" cy="571500"/>
                      <wp:effectExtent l="0" t="0" r="0" b="0"/>
                      <wp:wrapNone/>
                      <wp:docPr id="1142370594" name="Rectangl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69000" cy="571500"/>
                              </a:xfrm>
                              <a:prstGeom prst="rect">
                                <a:avLst/>
                              </a:prstGeom>
                              <a:noFill/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1C2CA88" w14:textId="77777777" w:rsidR="00A54B4B" w:rsidRPr="008261AA" w:rsidRDefault="00A54B4B" w:rsidP="00A54B4B">
                                  <w:pPr>
                                    <w:jc w:val="center"/>
                                    <w:rPr>
                                      <w:rFonts w:ascii="Calibri" w:hAnsi="Calibri" w:cs="Calibri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  <w:r w:rsidRPr="008261AA">
                                    <w:rPr>
                                      <w:rFonts w:ascii="Calibri" w:hAnsi="Calibri" w:cs="Calibri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>REGISTRATION FORM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0931571A" id="Rectangle 22" o:spid="_x0000_s1047" style="position:absolute;margin-left:-6.5pt;margin-top:.35pt;width:470pt;height:45pt;z-index:251663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" filled="f" stroked="f" strokeweight="1pt">
                      <v:textbox>
                        <w:txbxContent>
                          <w:p w14:paraId="21C2CA88" w14:textId="77777777" w:rsidR="00A54B4B" w:rsidRPr="008261AA" w:rsidRDefault="00A54B4B" w:rsidP="00A54B4B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8261AA">
                              <w:rPr>
                                <w:rFonts w:ascii="Calibri" w:hAnsi="Calibri" w:cs="Calibri"/>
                                <w:b/>
                                <w:color w:val="000000"/>
                                <w:sz w:val="28"/>
                                <w:szCs w:val="28"/>
                              </w:rPr>
                              <w:t>REGISTRATION FORM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A54B4B" w:rsidRPr="00A92693" w14:paraId="103BD4AF" w14:textId="77777777" w:rsidTr="0065513A">
        <w:trPr>
          <w:trHeight w:val="1968"/>
        </w:trPr>
        <w:tc>
          <w:tcPr>
            <w:tcW w:w="10306" w:type="dxa"/>
          </w:tcPr>
          <w:p w14:paraId="3E4C4D3C" w14:textId="77777777" w:rsidR="00A54B4B" w:rsidRPr="00A92693" w:rsidRDefault="00A54B4B" w:rsidP="0065513A">
            <w:pPr>
              <w:jc w:val="right"/>
              <w:rPr>
                <w:rFonts w:ascii="Calibri" w:hAnsi="Calibri" w:cs="Calibri"/>
                <w:sz w:val="20"/>
                <w:szCs w:val="20"/>
              </w:rPr>
            </w:pPr>
            <w:r w:rsidRPr="00A92693">
              <w:rPr>
                <w:rFonts w:ascii="Calibri" w:hAnsi="Calibri" w:cs="Calibri"/>
                <w:noProof/>
                <w:color w:val="000000"/>
              </w:rPr>
              <w:drawing>
                <wp:anchor distT="0" distB="0" distL="114300" distR="114300" simplePos="0" relativeHeight="251662848" behindDoc="0" locked="0" layoutInCell="1" allowOverlap="1" wp14:anchorId="74133E2A" wp14:editId="2144BBBC">
                  <wp:simplePos x="0" y="0"/>
                  <wp:positionH relativeFrom="column">
                    <wp:posOffset>3712498</wp:posOffset>
                  </wp:positionH>
                  <wp:positionV relativeFrom="paragraph">
                    <wp:posOffset>123190</wp:posOffset>
                  </wp:positionV>
                  <wp:extent cx="2514600" cy="609600"/>
                  <wp:effectExtent l="0" t="0" r="0" b="0"/>
                  <wp:wrapNone/>
                  <wp:docPr id="1394652383" name="Picture 6" descr="A logo for a bicycle company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750215" name="Picture 6" descr="A logo for a bicycle company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duotone>
                              <a:prstClr val="black"/>
                              <a:srgbClr val="FFFF0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64E2D31E" wp14:editId="6CCA0C19">
                      <wp:simplePos x="0" y="0"/>
                      <wp:positionH relativeFrom="column">
                        <wp:posOffset>446405</wp:posOffset>
                      </wp:positionH>
                      <wp:positionV relativeFrom="paragraph">
                        <wp:posOffset>861604</wp:posOffset>
                      </wp:positionV>
                      <wp:extent cx="5016500" cy="368300"/>
                      <wp:effectExtent l="0" t="0" r="0" b="0"/>
                      <wp:wrapNone/>
                      <wp:docPr id="606747135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16500" cy="368300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ysClr val="window" lastClr="FFFFFF"/>
                                  </a:gs>
                                  <a:gs pos="26000">
                                    <a:srgbClr val="4472C4">
                                      <a:lumMod val="45000"/>
                                      <a:lumOff val="55000"/>
                                    </a:srgbClr>
                                  </a:gs>
                                  <a:gs pos="97000">
                                    <a:sysClr val="window" lastClr="FFFFFF"/>
                                  </a:gs>
                                  <a:gs pos="65000">
                                    <a:srgbClr val="4472C4">
                                      <a:lumMod val="30000"/>
                                      <a:lumOff val="70000"/>
                                    </a:srgbClr>
                                  </a:gs>
                                </a:gsLst>
                                <a:lin ang="5400000" scaled="1"/>
                                <a:tileRect/>
                              </a:gra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8E0862B" w14:textId="77777777" w:rsidR="00A54B4B" w:rsidRPr="008261AA" w:rsidRDefault="00A54B4B" w:rsidP="00A54B4B">
                                  <w:pPr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  <w:r w:rsidRPr="008261AA">
                                    <w:rPr>
                                      <w:rFonts w:ascii="Calibri" w:hAnsi="Calibri" w:cs="Calibri"/>
                                      <w:color w:val="000000"/>
                                      <w:sz w:val="28"/>
                                      <w:szCs w:val="28"/>
                                    </w:rPr>
                                    <w:t>Please read all instructions carefully before filling out the form.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4E2D31E" id="Rectangle 7" o:spid="_x0000_s1048" style="position:absolute;left:0;text-align:left;margin-left:35.15pt;margin-top:67.85pt;width:395pt;height:29pt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" fillcolor="window" stroked="f" strokeweight="1pt">
                      <v:fill color2="window" rotate="t" colors="0 window;17039f #abc0e4;42598f #c7d5ed;63570f window" focus="100%" type="gradient"/>
                      <v:textbox>
                        <w:txbxContent>
                          <w:p w14:paraId="48E0862B" w14:textId="77777777" w:rsidR="00A54B4B" w:rsidRPr="008261AA" w:rsidRDefault="00A54B4B" w:rsidP="00A54B4B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8261AA">
                              <w:rPr>
                                <w:rFonts w:ascii="Calibri" w:hAnsi="Calibri" w:cs="Calibri"/>
                                <w:color w:val="000000"/>
                                <w:sz w:val="28"/>
                                <w:szCs w:val="28"/>
                              </w:rPr>
                              <w:t>Please read all instructions carefully before filling out the form.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A54B4B" w:rsidRPr="00A92693" w14:paraId="04F5FC06" w14:textId="77777777" w:rsidTr="0065513A">
        <w:trPr>
          <w:trHeight w:val="4506"/>
        </w:trPr>
        <w:tc>
          <w:tcPr>
            <w:tcW w:w="10306" w:type="dxa"/>
          </w:tcPr>
          <w:p w14:paraId="287E992C" w14:textId="77777777" w:rsidR="006B6447" w:rsidRDefault="006B6447" w:rsidP="0065513A">
            <w:pPr>
              <w:spacing w:line="36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</w:p>
          <w:p w14:paraId="625B07E7" w14:textId="190323BC" w:rsidR="00A54B4B" w:rsidRPr="00A92693" w:rsidRDefault="00A54B4B" w:rsidP="0065513A">
            <w:pPr>
              <w:spacing w:line="36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PERSONAL INFORMATION</w:t>
            </w:r>
          </w:p>
          <w:p w14:paraId="594B09F3" w14:textId="77777777" w:rsidR="00A54B4B" w:rsidRPr="00A92693" w:rsidRDefault="00A54B4B" w:rsidP="0065513A">
            <w:pPr>
              <w:spacing w:line="36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1E3F11FF" wp14:editId="74A2214D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199930</wp:posOffset>
                      </wp:positionV>
                      <wp:extent cx="3568700" cy="311785"/>
                      <wp:effectExtent l="0" t="0" r="12700" b="12065"/>
                      <wp:wrapNone/>
                      <wp:docPr id="1350817908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11785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887F364" w14:textId="77777777" w:rsidR="00A54B4B" w:rsidRPr="00F562F3" w:rsidRDefault="00A54B4B" w:rsidP="00A54B4B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</w:pPr>
                                  <w:r w:rsidRPr="00F562F3"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  <w:t>Andrew Fuller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E3F11FF" id="Rectangle 13" o:spid="_x0000_s1049" style="position:absolute;margin-left:59.6pt;margin-top:15.75pt;width:281pt;height:24.5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" fillcolor="window" strokecolor="#d0cece" strokeweight="1pt">
                      <v:fill r:id="rId15" o:title="" color2="#e7e6e6" type="pattern"/>
                      <v:textbox>
                        <w:txbxContent>
                          <w:p w14:paraId="6887F364" w14:textId="77777777" w:rsidR="00A54B4B" w:rsidRPr="00F562F3" w:rsidRDefault="00A54B4B" w:rsidP="00A54B4B">
                            <w:pPr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62F3"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  <w:t>Andrew Fuller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2EC991BC" w14:textId="77777777" w:rsidR="00A54B4B" w:rsidRPr="00A92693" w:rsidRDefault="00A54B4B" w:rsidP="0065513A">
            <w:pPr>
              <w:spacing w:line="72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0AE4739F" wp14:editId="79345CEC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446945</wp:posOffset>
                      </wp:positionV>
                      <wp:extent cx="3568700" cy="311150"/>
                      <wp:effectExtent l="0" t="0" r="12700" b="12700"/>
                      <wp:wrapNone/>
                      <wp:docPr id="610969789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11150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2912004" w14:textId="77777777" w:rsidR="00A54B4B" w:rsidRPr="00F562F3" w:rsidRDefault="00A54B4B" w:rsidP="00A54B4B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</w:pPr>
                                  <w:r w:rsidRPr="00F562F3"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  <w:t>908 W. Capital Way</w:t>
                                  </w:r>
                                </w:p>
                                <w:p w14:paraId="54860761" w14:textId="77777777" w:rsidR="00A54B4B" w:rsidRPr="008261AA" w:rsidRDefault="00A54B4B" w:rsidP="00A54B4B">
                                  <w:pPr>
                                    <w:rPr>
                                      <w:color w:val="000000"/>
                                    </w:rPr>
                                  </w:pPr>
                                </w:p>
                                <w:p w14:paraId="34D5EA7B" w14:textId="77777777" w:rsidR="00A54B4B" w:rsidRDefault="00A54B4B" w:rsidP="00A54B4B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AE4739F" id="_x0000_s1050" style="position:absolute;margin-left:59.6pt;margin-top:35.2pt;width:281pt;height:24.5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" fillcolor="window" strokecolor="#d0cece" strokeweight="1pt">
                      <v:fill r:id="rId15" o:title="" color2="#e7e6e6" type="pattern"/>
                      <v:textbox>
                        <w:txbxContent>
                          <w:p w14:paraId="42912004" w14:textId="77777777" w:rsidR="00A54B4B" w:rsidRPr="00F562F3" w:rsidRDefault="00A54B4B" w:rsidP="00A54B4B">
                            <w:pPr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62F3"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  <w:t>908 W. Capital Way</w:t>
                            </w:r>
                          </w:p>
                          <w:p w14:paraId="54860761" w14:textId="77777777" w:rsidR="00A54B4B" w:rsidRPr="008261AA" w:rsidRDefault="00A54B4B" w:rsidP="00A54B4B">
                            <w:pPr>
                              <w:rPr>
                                <w:color w:val="000000"/>
                              </w:rPr>
                            </w:pPr>
                          </w:p>
                          <w:p w14:paraId="34D5EA7B" w14:textId="77777777" w:rsidR="00A54B4B" w:rsidRDefault="00A54B4B" w:rsidP="00A54B4B"/>
                        </w:txbxContent>
                      </v:textbox>
                    </v:rect>
                  </w:pict>
                </mc:Fallback>
              </mc:AlternateConten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 xml:space="preserve">Name        :  </w:t>
            </w:r>
          </w:p>
          <w:p w14:paraId="05E8A6B4" w14:textId="77777777" w:rsidR="00A54B4B" w:rsidRPr="00A92693" w:rsidRDefault="00A54B4B" w:rsidP="0065513A">
            <w:pPr>
              <w:spacing w:line="72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6704" behindDoc="0" locked="0" layoutInCell="1" allowOverlap="1" wp14:anchorId="68DDB27B" wp14:editId="1C15167E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423450</wp:posOffset>
                      </wp:positionV>
                      <wp:extent cx="3568700" cy="311150"/>
                      <wp:effectExtent l="0" t="0" r="12700" b="12700"/>
                      <wp:wrapNone/>
                      <wp:docPr id="1042276432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11150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D914D26" w14:textId="77777777" w:rsidR="00A54B4B" w:rsidRPr="00F562F3" w:rsidRDefault="00A54B4B" w:rsidP="00A54B4B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</w:pPr>
                                  <w:r w:rsidRPr="00F562F3"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  <w:t>WA, USA.</w:t>
                                  </w:r>
                                </w:p>
                                <w:p w14:paraId="1A4963D4" w14:textId="77777777" w:rsidR="00A54B4B" w:rsidRPr="008261AA" w:rsidRDefault="00A54B4B" w:rsidP="00A54B4B">
                                  <w:pPr>
                                    <w:rPr>
                                      <w:color w:val="000000"/>
                                    </w:rPr>
                                  </w:pPr>
                                </w:p>
                                <w:p w14:paraId="0C877843" w14:textId="77777777" w:rsidR="00A54B4B" w:rsidRDefault="00A54B4B" w:rsidP="00A54B4B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8DDB27B" id="_x0000_s1051" style="position:absolute;margin-left:59.6pt;margin-top:33.35pt;width:281pt;height:24.5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" fillcolor="window" strokecolor="#d0cece" strokeweight="1pt">
                      <v:fill r:id="rId15" o:title="" color2="#e7e6e6" type="pattern"/>
                      <v:textbox>
                        <w:txbxContent>
                          <w:p w14:paraId="0D914D26" w14:textId="77777777" w:rsidR="00A54B4B" w:rsidRPr="00F562F3" w:rsidRDefault="00A54B4B" w:rsidP="00A54B4B">
                            <w:pPr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62F3"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  <w:t>WA, USA.</w:t>
                            </w:r>
                          </w:p>
                          <w:p w14:paraId="1A4963D4" w14:textId="77777777" w:rsidR="00A54B4B" w:rsidRPr="008261AA" w:rsidRDefault="00A54B4B" w:rsidP="00A54B4B">
                            <w:pPr>
                              <w:rPr>
                                <w:color w:val="000000"/>
                              </w:rPr>
                            </w:pPr>
                          </w:p>
                          <w:p w14:paraId="0C877843" w14:textId="77777777" w:rsidR="00A54B4B" w:rsidRDefault="00A54B4B" w:rsidP="00A54B4B"/>
                        </w:txbxContent>
                      </v:textbox>
                    </v:rect>
                  </w:pict>
                </mc:Fallback>
              </mc:AlternateConten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Address 1 :</w:t>
            </w:r>
          </w:p>
          <w:p w14:paraId="494FECDB" w14:textId="77777777" w:rsidR="00A54B4B" w:rsidRPr="00A92693" w:rsidRDefault="00A54B4B" w:rsidP="0065513A">
            <w:pPr>
              <w:spacing w:line="72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5680" behindDoc="0" locked="0" layoutInCell="1" allowOverlap="1" wp14:anchorId="700C9246" wp14:editId="2D54719B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452660</wp:posOffset>
                      </wp:positionV>
                      <wp:extent cx="3568700" cy="322580"/>
                      <wp:effectExtent l="0" t="0" r="12700" b="20320"/>
                      <wp:wrapNone/>
                      <wp:docPr id="400822684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22580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441D5750" w14:textId="77777777" w:rsidR="00A54B4B" w:rsidRPr="00F562F3" w:rsidRDefault="00A54B4B" w:rsidP="00A54B4B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</w:pPr>
                                  <w:hyperlink r:id="rId16" w:history="1">
                                    <w:r w:rsidRPr="00F562F3">
                                      <w:rPr>
                                        <w:rStyle w:val="Hyperlink"/>
                                        <w:rFonts w:ascii="Calibri" w:hAnsi="Calibri" w:cs="Calibri"/>
                                        <w:sz w:val="22"/>
                                        <w:szCs w:val="22"/>
                                      </w:rPr>
                                      <w:t>andrew@gmail.com</w:t>
                                    </w:r>
                                  </w:hyperlink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00C9246" id="_x0000_s1052" style="position:absolute;margin-left:59.6pt;margin-top:35.65pt;width:281pt;height:25.4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" fillcolor="window" strokecolor="#d0cece" strokeweight="1pt">
                      <v:fill r:id="rId15" o:title="" color2="#e7e6e6" type="pattern"/>
                      <v:textbox>
                        <w:txbxContent>
                          <w:p w14:paraId="441D5750" w14:textId="77777777" w:rsidR="00A54B4B" w:rsidRPr="00F562F3" w:rsidRDefault="00A54B4B" w:rsidP="00A54B4B">
                            <w:pPr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hyperlink r:id="rId17" w:history="1">
                              <w:r w:rsidRPr="00F562F3">
                                <w:rPr>
                                  <w:rStyle w:val="Hyperlink"/>
                                  <w:rFonts w:ascii="Calibri" w:hAnsi="Calibri" w:cs="Calibri"/>
                                  <w:sz w:val="22"/>
                                  <w:szCs w:val="22"/>
                                </w:rPr>
                                <w:t>andrew@gmail.com</w:t>
                              </w:r>
                            </w:hyperlink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Address 2 :</w:t>
            </w:r>
          </w:p>
          <w:p w14:paraId="1A3E6082" w14:textId="77777777" w:rsidR="00A54B4B" w:rsidRPr="00A92693" w:rsidRDefault="00A54B4B" w:rsidP="0065513A">
            <w:pPr>
              <w:spacing w:line="72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1B97099F" wp14:editId="0C58E917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413290</wp:posOffset>
                      </wp:positionV>
                      <wp:extent cx="3568700" cy="327025"/>
                      <wp:effectExtent l="0" t="0" r="12700" b="15875"/>
                      <wp:wrapNone/>
                      <wp:docPr id="1323672011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27025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34AB8203" w14:textId="77777777" w:rsidR="00A54B4B" w:rsidRPr="00F562F3" w:rsidRDefault="00A54B4B" w:rsidP="00A54B4B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</w:pPr>
                                  <w:r w:rsidRPr="00F562F3"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  <w:t>+122-2222222</w:t>
                                  </w:r>
                                </w:p>
                                <w:p w14:paraId="32A780C9" w14:textId="77777777" w:rsidR="00A54B4B" w:rsidRPr="008261AA" w:rsidRDefault="00A54B4B" w:rsidP="00A54B4B">
                                  <w:pPr>
                                    <w:rPr>
                                      <w:color w:val="00000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B97099F" id="_x0000_s1053" style="position:absolute;margin-left:59.6pt;margin-top:32.55pt;width:281pt;height:25.75pt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" fillcolor="window" strokecolor="#d0cece" strokeweight="1pt">
                      <v:fill r:id="rId15" o:title="" color2="#e7e6e6" type="pattern"/>
                      <v:textbox>
                        <w:txbxContent>
                          <w:p w14:paraId="34AB8203" w14:textId="77777777" w:rsidR="00A54B4B" w:rsidRPr="00F562F3" w:rsidRDefault="00A54B4B" w:rsidP="00A54B4B">
                            <w:pPr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62F3"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  <w:t>+122-2222222</w:t>
                            </w:r>
                          </w:p>
                          <w:p w14:paraId="32A780C9" w14:textId="77777777" w:rsidR="00A54B4B" w:rsidRPr="008261AA" w:rsidRDefault="00A54B4B" w:rsidP="00A54B4B">
                            <w:pPr>
                              <w:rPr>
                                <w:color w:val="0000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 xml:space="preserve">Email         : </w:t>
            </w:r>
          </w:p>
          <w:p w14:paraId="6609119F" w14:textId="77777777" w:rsidR="00A54B4B" w:rsidRPr="00A92693" w:rsidRDefault="00A54B4B" w:rsidP="0065513A">
            <w:pPr>
              <w:rPr>
                <w:rFonts w:ascii="Calibri" w:hAnsi="Calibri" w:cs="Calibri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Phone       :</w: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br/>
            </w:r>
          </w:p>
        </w:tc>
      </w:tr>
      <w:tr w:rsidR="00A54B4B" w:rsidRPr="00A92693" w14:paraId="3479D2F1" w14:textId="77777777" w:rsidTr="0065513A">
        <w:trPr>
          <w:trHeight w:val="2402"/>
        </w:trPr>
        <w:tc>
          <w:tcPr>
            <w:tcW w:w="10306" w:type="dxa"/>
          </w:tcPr>
          <w:p w14:paraId="1A739348" w14:textId="1EF7E9C0" w:rsidR="006B6447" w:rsidRDefault="006B6447" w:rsidP="0065513A">
            <w:pPr>
              <w:spacing w:line="36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</w:p>
          <w:p w14:paraId="6BD21DEF" w14:textId="0C827DFB" w:rsidR="00A54B4B" w:rsidRPr="00A92693" w:rsidRDefault="00A54B4B" w:rsidP="0065513A">
            <w:pPr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APPROVAL WORKFLOW</w:t>
            </w:r>
          </w:p>
          <w:p w14:paraId="76D35D05" w14:textId="0527CB46" w:rsidR="00A54B4B" w:rsidRPr="00A92693" w:rsidRDefault="006B6447" w:rsidP="0065513A">
            <w:pPr>
              <w:rPr>
                <w:rFonts w:ascii="Calibri" w:hAnsi="Calibri" w:cs="Calibri"/>
                <w:sz w:val="20"/>
                <w:szCs w:val="20"/>
              </w:rPr>
            </w:pPr>
            <w:r w:rsidRPr="00A92693">
              <w:rPr>
                <w:rFonts w:ascii="Calibri" w:hAnsi="Calibri" w:cs="Calibri"/>
                <w:noProof/>
              </w:rPr>
              <mc:AlternateContent>
                <mc:Choice Requires="wpc">
                  <w:drawing>
                    <wp:anchor distT="0" distB="0" distL="114300" distR="114300" simplePos="0" relativeHeight="251660800" behindDoc="0" locked="0" layoutInCell="1" allowOverlap="1" wp14:anchorId="49F2C00B" wp14:editId="5744E206">
                      <wp:simplePos x="0" y="0"/>
                      <wp:positionH relativeFrom="page">
                        <wp:posOffset>115102</wp:posOffset>
                      </wp:positionH>
                      <wp:positionV relativeFrom="page">
                        <wp:posOffset>548439</wp:posOffset>
                      </wp:positionV>
                      <wp:extent cx="5346700" cy="901700"/>
                      <wp:effectExtent l="0" t="0" r="6350" b="0"/>
                      <wp:wrapNone/>
                      <wp:docPr id="443213140" name="Canvas 1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schemeClr val="bg2"/>
                              </a:solidFill>
                            </wpc:bg>
                            <wpc:whole/>
                            <wps:wsp>
                              <wps:cNvPr id="1530647049" name="Arrow: Right 1530647049"/>
                              <wps:cNvSpPr/>
                              <wps:spPr>
                                <a:xfrm>
                                  <a:off x="1358900" y="254000"/>
                                  <a:ext cx="711200" cy="304800"/>
                                </a:xfrm>
                                <a:prstGeom prst="rightArrow">
                                  <a:avLst/>
                                </a:prstGeom>
                                <a:solidFill>
                                  <a:sysClr val="windowText" lastClr="000000">
                                    <a:lumMod val="50000"/>
                                    <a:lumOff val="50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54819126" name="Rectangle 1054819126"/>
                              <wps:cNvSpPr/>
                              <wps:spPr>
                                <a:xfrm>
                                  <a:off x="2070099" y="172357"/>
                                  <a:ext cx="1154793" cy="5883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ysClr val="window" lastClr="FFFFFF">
                                    <a:lumMod val="95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5F0474BC" w14:textId="77777777" w:rsidR="00A54B4B" w:rsidRPr="008261AA" w:rsidRDefault="00A54B4B" w:rsidP="00A54B4B">
                                    <w:pPr>
                                      <w:jc w:val="center"/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</w:pPr>
                                    <w:r w:rsidRPr="008261AA"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  <w:t>Administrative review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73773944" name="Arrow: Right 1673773944"/>
                              <wps:cNvSpPr/>
                              <wps:spPr>
                                <a:xfrm>
                                  <a:off x="3224892" y="254000"/>
                                  <a:ext cx="685799" cy="304800"/>
                                </a:xfrm>
                                <a:prstGeom prst="rightArrow">
                                  <a:avLst/>
                                </a:prstGeom>
                                <a:solidFill>
                                  <a:sysClr val="windowText" lastClr="000000">
                                    <a:lumMod val="50000"/>
                                    <a:lumOff val="50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28367707" name="Rectangle 1028367707"/>
                              <wps:cNvSpPr/>
                              <wps:spPr>
                                <a:xfrm>
                                  <a:off x="3910693" y="171450"/>
                                  <a:ext cx="1040494" cy="5651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ysClr val="window" lastClr="FFFFFF">
                                    <a:lumMod val="95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48FF48B5" w14:textId="77777777" w:rsidR="00A54B4B" w:rsidRPr="008261AA" w:rsidRDefault="00A54B4B" w:rsidP="00A54B4B">
                                    <w:pPr>
                                      <w:jc w:val="center"/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</w:pPr>
                                    <w:r w:rsidRPr="008261AA"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  <w:t>Final approval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86774855" name="Rectangle 1086774855"/>
                              <wps:cNvSpPr/>
                              <wps:spPr>
                                <a:xfrm>
                                  <a:off x="326572" y="172357"/>
                                  <a:ext cx="1078593" cy="5883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ysClr val="window" lastClr="FFFFFF">
                                    <a:lumMod val="95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04951DA0" w14:textId="77777777" w:rsidR="00A54B4B" w:rsidRPr="008261AA" w:rsidRDefault="00A54B4B" w:rsidP="00A54B4B">
                                    <w:pPr>
                                      <w:jc w:val="center"/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</w:pPr>
                                    <w:r w:rsidRPr="008261AA"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  <w:t>Document submission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9F2C00B" id="Canvas 13" o:spid="_x0000_s1054" editas="canvas" style="position:absolute;margin-left:9.05pt;margin-top:43.2pt;width:421pt;height:71pt;z-index:251660800;mso-position-horizontal-relative:page;mso-position-vertical-relative:page" coordsize="53467,9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">
                      <v:shape id="_x0000_s1055" type="#_x0000_t75" style="position:absolute;width:53467;height:9017;visibility:visible;mso-wrap-style:square" filled="t" fillcolor="#eeece1 [3214]">
                        <v:fill o:detectmouseclick="t"/>
                        <v:path o:connecttype="none"/>
                      </v:shape>
                      <v:shapetype id="_x0000_t13" coordsize="21600,21600" o:spt="13" adj="16200,5400" path="m@0,l@0@1,0@1,0@2@0@2@0,21600,21600,10800xe">
                        <v:stroke joinstyle="miter"/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  <v:path o:connecttype="custom" o:connectlocs="@0,0;0,10800;@0,21600;21600,10800" o:connectangles="270,180,90,0" textboxrect="0,@1,@6,@2"/>
                        <v:handles>
                          <v:h position="#0,#1" xrange="0,21600" yrange="0,10800"/>
                        </v:handles>
                      </v:shapetype>
                      <v:shape id="Arrow: Right 1530647049" o:spid="_x0000_s1056" type="#_x0000_t13" style="position:absolute;left:13589;top:2540;width:711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" adj="16971" fillcolor="#7f7f7f" strokecolor="#172c51" strokeweight="1pt"/>
                      <v:rect id="Rectangle 1054819126" o:spid="_x0000_s1057" style="position:absolute;left:20700;top:1723;width:11548;height:58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" fillcolor="#f2f2f2" strokecolor="#172c51" strokeweight="1pt">
                        <v:textbox>
                          <w:txbxContent>
                            <w:p w14:paraId="5F0474BC" w14:textId="77777777" w:rsidR="00A54B4B" w:rsidRPr="008261AA" w:rsidRDefault="00A54B4B" w:rsidP="00A54B4B">
                              <w:pPr>
                                <w:jc w:val="center"/>
                                <w:rPr>
                                  <w:rFonts w:ascii="Calibri" w:hAnsi="Calibri" w:cs="Calibri"/>
                                  <w:color w:val="000000"/>
                                </w:rPr>
                              </w:pPr>
                              <w:r w:rsidRPr="008261AA">
                                <w:rPr>
                                  <w:rFonts w:ascii="Calibri" w:hAnsi="Calibri" w:cs="Calibri"/>
                                  <w:color w:val="000000"/>
                                </w:rPr>
                                <w:t>Administrative review</w:t>
                              </w:r>
                            </w:p>
                          </w:txbxContent>
                        </v:textbox>
                      </v:rect>
                      <v:shape id="Arrow: Right 1673773944" o:spid="_x0000_s1058" type="#_x0000_t13" style="position:absolute;left:32248;top:2540;width:6858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" adj="16800" fillcolor="#7f7f7f" strokecolor="#172c51" strokeweight="1pt"/>
                      <v:rect id="Rectangle 1028367707" o:spid="_x0000_s1059" style="position:absolute;left:39106;top:1714;width:10405;height:56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" fillcolor="#f2f2f2" strokecolor="#172c51" strokeweight="1pt">
                        <v:textbox>
                          <w:txbxContent>
                            <w:p w14:paraId="48FF48B5" w14:textId="77777777" w:rsidR="00A54B4B" w:rsidRPr="008261AA" w:rsidRDefault="00A54B4B" w:rsidP="00A54B4B">
                              <w:pPr>
                                <w:jc w:val="center"/>
                                <w:rPr>
                                  <w:rFonts w:ascii="Calibri" w:hAnsi="Calibri" w:cs="Calibri"/>
                                  <w:color w:val="000000"/>
                                </w:rPr>
                              </w:pPr>
                              <w:r w:rsidRPr="008261AA">
                                <w:rPr>
                                  <w:rFonts w:ascii="Calibri" w:hAnsi="Calibri" w:cs="Calibri"/>
                                  <w:color w:val="000000"/>
                                </w:rPr>
                                <w:t>Final approval</w:t>
                              </w:r>
                            </w:p>
                          </w:txbxContent>
                        </v:textbox>
                      </v:rect>
                      <v:rect id="Rectangle 1086774855" o:spid="_x0000_s1060" style="position:absolute;left:3265;top:1723;width:10786;height:58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" fillcolor="#f2f2f2" strokecolor="#172c51" strokeweight="1pt">
                        <v:textbox>
                          <w:txbxContent>
                            <w:p w14:paraId="04951DA0" w14:textId="77777777" w:rsidR="00A54B4B" w:rsidRPr="008261AA" w:rsidRDefault="00A54B4B" w:rsidP="00A54B4B">
                              <w:pPr>
                                <w:jc w:val="center"/>
                                <w:rPr>
                                  <w:rFonts w:ascii="Calibri" w:hAnsi="Calibri" w:cs="Calibri"/>
                                  <w:color w:val="000000"/>
                                </w:rPr>
                              </w:pPr>
                              <w:r w:rsidRPr="008261AA">
                                <w:rPr>
                                  <w:rFonts w:ascii="Calibri" w:hAnsi="Calibri" w:cs="Calibri"/>
                                  <w:color w:val="000000"/>
                                </w:rPr>
                                <w:t>Document submission</w:t>
                              </w:r>
                            </w:p>
                          </w:txbxContent>
                        </v:textbox>
                      </v:rect>
                      <w10:wrap anchorx="page" anchory="page"/>
                    </v:group>
                  </w:pict>
                </mc:Fallback>
              </mc:AlternateContent>
            </w:r>
          </w:p>
          <w:p w14:paraId="25A48B1E" w14:textId="2745F3AC" w:rsidR="00A54B4B" w:rsidRPr="00A92693" w:rsidRDefault="00A54B4B" w:rsidP="0065513A">
            <w:pPr>
              <w:rPr>
                <w:rFonts w:ascii="Calibri" w:hAnsi="Calibri" w:cs="Calibri"/>
                <w:sz w:val="20"/>
                <w:szCs w:val="20"/>
              </w:rPr>
            </w:pPr>
          </w:p>
        </w:tc>
      </w:tr>
      <w:tr w:rsidR="00A54B4B" w:rsidRPr="00A92693" w14:paraId="727CC0F6" w14:textId="77777777" w:rsidTr="0065513A">
        <w:trPr>
          <w:trHeight w:val="809"/>
        </w:trPr>
        <w:tc>
          <w:tcPr>
            <w:tcW w:w="10306" w:type="dxa"/>
          </w:tcPr>
          <w:p w14:paraId="206467EF" w14:textId="77777777" w:rsidR="006B6447" w:rsidRDefault="006B6447" w:rsidP="0065513A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14:paraId="409E479C" w14:textId="12F91067" w:rsidR="00A54B4B" w:rsidRDefault="00A54B4B" w:rsidP="0065513A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REQUIRED DOCUMENTS</w:t>
            </w:r>
          </w:p>
          <w:p w14:paraId="132E0045" w14:textId="77777777" w:rsidR="00A54B4B" w:rsidRPr="004128FF" w:rsidRDefault="00A54B4B" w:rsidP="0065513A">
            <w:pPr>
              <w:pStyle w:val="ListParagraph"/>
              <w:numPr>
                <w:ilvl w:val="0"/>
                <w:numId w:val="6"/>
              </w:numPr>
              <w:spacing w:after="160" w:line="278" w:lineRule="auto"/>
              <w:rPr>
                <w:rFonts w:asciiTheme="minorHAnsi" w:hAnsiTheme="minorHAnsi" w:cstheme="minorHAnsi"/>
              </w:rPr>
            </w:pPr>
            <w:r w:rsidRPr="004128FF">
              <w:rPr>
                <w:rFonts w:asciiTheme="minorHAnsi" w:hAnsiTheme="minorHAnsi" w:cstheme="minorHAnsi"/>
              </w:rPr>
              <w:t>Proof of Identity</w:t>
            </w:r>
          </w:p>
          <w:p w14:paraId="66CD0D50" w14:textId="77777777" w:rsidR="00A54B4B" w:rsidRPr="004128FF" w:rsidRDefault="00A54B4B" w:rsidP="0065513A">
            <w:pPr>
              <w:pStyle w:val="ListParagraph"/>
              <w:numPr>
                <w:ilvl w:val="0"/>
                <w:numId w:val="6"/>
              </w:numPr>
              <w:spacing w:after="160" w:line="278" w:lineRule="auto"/>
              <w:rPr>
                <w:rFonts w:asciiTheme="minorHAnsi" w:hAnsiTheme="minorHAnsi" w:cstheme="minorHAnsi"/>
              </w:rPr>
            </w:pPr>
            <w:r w:rsidRPr="004128FF">
              <w:rPr>
                <w:rFonts w:asciiTheme="minorHAnsi" w:hAnsiTheme="minorHAnsi" w:cstheme="minorHAnsi"/>
              </w:rPr>
              <w:t>Proof of Address</w:t>
            </w:r>
          </w:p>
          <w:p w14:paraId="3CDF881C" w14:textId="77777777" w:rsidR="00A54B4B" w:rsidRPr="00275578" w:rsidRDefault="00A54B4B" w:rsidP="0065513A">
            <w:pPr>
              <w:pStyle w:val="ListParagraph"/>
              <w:numPr>
                <w:ilvl w:val="0"/>
                <w:numId w:val="6"/>
              </w:numPr>
              <w:spacing w:line="278" w:lineRule="auto"/>
            </w:pPr>
            <w:r w:rsidRPr="004128FF">
              <w:rPr>
                <w:rFonts w:asciiTheme="minorHAnsi" w:hAnsiTheme="minorHAnsi" w:cstheme="minorHAnsi"/>
              </w:rPr>
              <w:t>Passport Size Photo</w:t>
            </w:r>
          </w:p>
          <w:p w14:paraId="6384A362" w14:textId="77777777" w:rsidR="00275578" w:rsidRPr="00275578" w:rsidRDefault="00275578" w:rsidP="0065513A">
            <w:pPr>
              <w:spacing w:line="278" w:lineRule="auto"/>
            </w:pPr>
          </w:p>
        </w:tc>
      </w:tr>
      <w:bookmarkEnd w:id="24"/>
    </w:tbl>
    <w:p w14:paraId="2D7D4A55" w14:textId="77777777" w:rsidR="00752C2C" w:rsidRPr="00D05AE6" w:rsidRDefault="00752C2C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sectPr w:rsidR="00752C2C" w:rsidRPr="00D05AE6" w:rsidSect="000F2B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Dharani Thangarasu" w:date="2021-09-13T18:16:00Z" w:initials="DT">
    <w:p w14:paraId="65FA8F62" w14:textId="26BC6150" w:rsidR="006D04DC" w:rsidRDefault="006D04DC">
      <w:pPr>
        <w:pStyle w:val="CommentText"/>
      </w:pPr>
      <w:r>
        <w:rPr>
          <w:rStyle w:val="CommentReference"/>
        </w:rPr>
        <w:annotationRef/>
      </w:r>
      <w:r>
        <w:t>Please add some more contents.</w:t>
      </w:r>
    </w:p>
  </w:comment>
  <w:comment w:id="1" w:author="Ramaraj Marimuthu" w:date="2021-09-14T10:59:00Z" w:initials="RM">
    <w:p w14:paraId="0F9AD5CA" w14:textId="3FA586BC" w:rsidR="00321D17" w:rsidRDefault="00321D17">
      <w:pPr>
        <w:pStyle w:val="CommentText"/>
      </w:pPr>
      <w:r>
        <w:rPr>
          <w:rStyle w:val="CommentReference"/>
        </w:rPr>
        <w:annotationRef/>
      </w:r>
      <w:r>
        <w:t>Added new content</w:t>
      </w:r>
    </w:p>
  </w:comment>
  <w:comment w:id="6" w:author="Dharani Thangarasu" w:date="2021-09-13T18:16:00Z" w:initials="DT">
    <w:p w14:paraId="1C6537C3" w14:textId="77777777" w:rsidR="006D04DC" w:rsidRDefault="006D04DC" w:rsidP="006D04DC">
      <w:pPr>
        <w:pStyle w:val="CommentText"/>
      </w:pPr>
      <w:r>
        <w:rPr>
          <w:rStyle w:val="CommentReference"/>
        </w:rPr>
        <w:annotationRef/>
      </w:r>
      <w:r>
        <w:t>Can you please resolve the spell check errors here?</w:t>
      </w:r>
    </w:p>
    <w:p w14:paraId="7A1799F1" w14:textId="7218FAA5" w:rsidR="006D04DC" w:rsidRDefault="006D04DC">
      <w:pPr>
        <w:pStyle w:val="CommentText"/>
      </w:pPr>
    </w:p>
  </w:comment>
  <w:comment w:id="20" w:author="Dharani Thangarasu" w:date="2021-09-13T18:17:00Z" w:initials="DT">
    <w:p w14:paraId="4D4FF907" w14:textId="55445A16" w:rsidR="006D04DC" w:rsidRDefault="006D04DC">
      <w:pPr>
        <w:pStyle w:val="CommentText"/>
      </w:pPr>
      <w:r>
        <w:rPr>
          <w:rStyle w:val="CommentReference"/>
        </w:rPr>
        <w:annotationRef/>
      </w:r>
      <w:r>
        <w:t>Is this is the right company name?</w:t>
      </w:r>
    </w:p>
  </w:comment>
  <w:comment w:id="21" w:author="Ramaraj Marimuthu" w:date="2021-09-14T11:00:00Z" w:initials="RM">
    <w:p w14:paraId="4906125C" w14:textId="744F38A5" w:rsidR="0094731B" w:rsidRDefault="0094731B">
      <w:pPr>
        <w:pStyle w:val="CommentText"/>
      </w:pPr>
      <w:r>
        <w:rPr>
          <w:rStyle w:val="CommentReference"/>
        </w:rPr>
        <w:annotationRef/>
      </w:r>
      <w:r>
        <w:t>No. Please modify the company name as we discussed.</w:t>
      </w:r>
    </w:p>
  </w:comment>
  <w:comment w:id="22" w:author="Dharani Thangarasu" w:date="2021-09-14T13:01:00Z" w:initials="DT">
    <w:p w14:paraId="6214AA4C" w14:textId="51587F72" w:rsidR="00AA0BF0" w:rsidRDefault="00AA0BF0">
      <w:pPr>
        <w:pStyle w:val="CommentText"/>
      </w:pPr>
      <w:r>
        <w:rPr>
          <w:rStyle w:val="CommentReference"/>
        </w:rPr>
        <w:annotationRef/>
      </w:r>
      <w:r>
        <w:t>Modified the company name.</w:t>
      </w:r>
    </w:p>
  </w:comment>
  <w:comment w:id="23" w:author="Dharani Thangarasu" w:date="2021-09-13T18:17:00Z" w:initials="DT">
    <w:p w14:paraId="3EEBE041" w14:textId="77777777" w:rsidR="006D04DC" w:rsidRDefault="006D04DC" w:rsidP="006D04DC">
      <w:pPr>
        <w:pStyle w:val="CommentText"/>
      </w:pPr>
      <w:r>
        <w:rPr>
          <w:rStyle w:val="CommentReference"/>
        </w:rPr>
        <w:annotationRef/>
      </w:r>
      <w:r>
        <w:t>Please modify the address like below,</w:t>
      </w:r>
    </w:p>
    <w:p w14:paraId="7A06F6DA" w14:textId="77777777" w:rsidR="006D04DC" w:rsidRDefault="006D04DC" w:rsidP="006D04DC">
      <w:pPr>
        <w:pStyle w:val="CommentText"/>
      </w:pPr>
    </w:p>
    <w:p w14:paraId="7838EFD8" w14:textId="77777777" w:rsidR="006D04DC" w:rsidRDefault="006D04DC" w:rsidP="006D04DC">
      <w:pPr>
        <w:pStyle w:val="CommentText"/>
        <w:rPr>
          <w:noProof/>
          <w:sz w:val="22"/>
          <w:szCs w:val="22"/>
        </w:rPr>
      </w:pPr>
      <w:r>
        <w:rPr>
          <w:noProof/>
          <w:sz w:val="22"/>
          <w:szCs w:val="22"/>
        </w:rPr>
        <w:t>9-8 Sekimai Musashino-shi,</w:t>
      </w:r>
    </w:p>
    <w:p w14:paraId="3B562BFA" w14:textId="77777777" w:rsidR="006D04DC" w:rsidRDefault="006D04DC" w:rsidP="006D04DC">
      <w:pPr>
        <w:pStyle w:val="CommentText"/>
        <w:rPr>
          <w:noProof/>
          <w:sz w:val="22"/>
          <w:szCs w:val="22"/>
        </w:rPr>
      </w:pPr>
      <w:r>
        <w:rPr>
          <w:noProof/>
          <w:sz w:val="22"/>
          <w:szCs w:val="22"/>
        </w:rPr>
        <w:t>707 Oxford Rd,</w:t>
      </w:r>
    </w:p>
    <w:p w14:paraId="73E1EF0F" w14:textId="77777777" w:rsidR="006D04DC" w:rsidRDefault="006D04DC" w:rsidP="006D04DC">
      <w:pPr>
        <w:pStyle w:val="CommentText"/>
        <w:rPr>
          <w:noProof/>
          <w:sz w:val="22"/>
          <w:szCs w:val="22"/>
        </w:rPr>
      </w:pPr>
      <w:r>
        <w:rPr>
          <w:noProof/>
          <w:sz w:val="22"/>
          <w:szCs w:val="22"/>
        </w:rPr>
        <w:t>Kaloadagatan, Göteborg,</w:t>
      </w:r>
    </w:p>
    <w:p w14:paraId="3CF7A872" w14:textId="3D9CF91A" w:rsidR="006D04DC" w:rsidRDefault="006D04DC" w:rsidP="006D04DC">
      <w:pPr>
        <w:pStyle w:val="CommentText"/>
      </w:pPr>
      <w:r>
        <w:rPr>
          <w:noProof/>
          <w:sz w:val="22"/>
          <w:szCs w:val="22"/>
        </w:rPr>
        <w:t>Sweden.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65FA8F62" w15:done="0"/>
  <w15:commentEx w15:paraId="0F9AD5CA" w15:paraIdParent="65FA8F62" w15:done="0"/>
  <w15:commentEx w15:paraId="7A1799F1" w15:done="0"/>
  <w15:commentEx w15:paraId="4D4FF907" w15:done="0"/>
  <w15:commentEx w15:paraId="4906125C" w15:paraIdParent="4D4FF907" w15:done="0"/>
  <w15:commentEx w15:paraId="6214AA4C" w15:paraIdParent="4D4FF907" w15:done="0"/>
  <w15:commentEx w15:paraId="3CF7A87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4EA1405" w16cex:dateUtc="2021-09-13T12:46:00Z"/>
  <w16cex:commentExtensible w16cex:durableId="24EAFF03" w16cex:dateUtc="2021-09-14T05:29:00Z"/>
  <w16cex:commentExtensible w16cex:durableId="24EA141B" w16cex:dateUtc="2021-09-13T12:46:00Z"/>
  <w16cex:commentExtensible w16cex:durableId="24EA1431" w16cex:dateUtc="2021-09-13T12:47:00Z"/>
  <w16cex:commentExtensible w16cex:durableId="24EAFF45" w16cex:dateUtc="2021-09-14T05:30:00Z"/>
  <w16cex:commentExtensible w16cex:durableId="24EB1BBF" w16cex:dateUtc="2021-09-14T07:31:00Z"/>
  <w16cex:commentExtensible w16cex:durableId="24EA1441" w16cex:dateUtc="2021-09-13T12:4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65FA8F62" w16cid:durableId="24EA1405"/>
  <w16cid:commentId w16cid:paraId="0F9AD5CA" w16cid:durableId="24EAFF03"/>
  <w16cid:commentId w16cid:paraId="7A1799F1" w16cid:durableId="24EA141B"/>
  <w16cid:commentId w16cid:paraId="4D4FF907" w16cid:durableId="24EA1431"/>
  <w16cid:commentId w16cid:paraId="4906125C" w16cid:durableId="24EAFF45"/>
  <w16cid:commentId w16cid:paraId="6214AA4C" w16cid:durableId="24EB1BBF"/>
  <w16cid:commentId w16cid:paraId="3CF7A872" w16cid:durableId="24EA144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82DB76" w14:textId="77777777" w:rsidR="007066CB" w:rsidRDefault="007066CB">
      <w:r>
        <w:separator/>
      </w:r>
    </w:p>
  </w:endnote>
  <w:endnote w:type="continuationSeparator" w:id="0">
    <w:p w14:paraId="5D276015" w14:textId="77777777" w:rsidR="007066CB" w:rsidRDefault="007066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6E5030A-D7B1-45B7-ADFF-B6E5A8D78552}"/>
    <w:embedBold r:id="rId2" w:fontKey="{0DB514B8-BACE-4D15-B006-760FEBEFE40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920CAC32-3837-4E4D-9B00-9DE7F899A376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F8829272-412E-4369-9ACA-8089BFAB7B6D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A3E67421-3D4A-4059-BF87-C87A7F02B6DB}"/>
    <w:embedItalic r:id="rId6" w:fontKey="{523B546C-E19B-4A49-84DD-0D73BB912B8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4B57BD" w14:textId="77777777" w:rsidR="007066CB" w:rsidRDefault="007066CB">
      <w:r>
        <w:separator/>
      </w:r>
    </w:p>
  </w:footnote>
  <w:footnote w:type="continuationSeparator" w:id="0">
    <w:p w14:paraId="6474FA5C" w14:textId="77777777" w:rsidR="007066CB" w:rsidRDefault="007066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41B8199B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686863983" o:spid="_x0000_i1025" type="#_x0000_t75" style="width:10.3pt;height:10.3pt;visibility:visible;mso-wrap-style:square">
            <v:imagedata r:id="rId1" o:title=""/>
          </v:shape>
        </w:pict>
      </mc:Choice>
      <mc:Fallback>
        <w:drawing>
          <wp:inline distT="0" distB="0" distL="0" distR="0" wp14:anchorId="673148DC" wp14:editId="68C50EBD">
            <wp:extent cx="130810" cy="130810"/>
            <wp:effectExtent l="0" t="0" r="0" b="0"/>
            <wp:docPr id="1686863983" name="Picture 168686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109A17AE"/>
    <w:multiLevelType w:val="hybridMultilevel"/>
    <w:tmpl w:val="698A49C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472F70"/>
    <w:multiLevelType w:val="multilevel"/>
    <w:tmpl w:val="21B8D4C8"/>
    <w:lvl w:ilvl="0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right"/>
      <w:pPr>
        <w:ind w:left="144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1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288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60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32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04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57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480"/>
      </w:pPr>
      <w:rPr>
        <w:rFonts w:ascii="Times New Roman" w:eastAsia="Times New Roman" w:hAnsi="Times New Roman" w:cs="Times New Roman"/>
      </w:rPr>
    </w:lvl>
  </w:abstractNum>
  <w:abstractNum w:abstractNumId="2" w15:restartNumberingAfterBreak="0">
    <w:nsid w:val="4FF957B7"/>
    <w:multiLevelType w:val="multilevel"/>
    <w:tmpl w:val="9D8C93C8"/>
    <w:lvl w:ilvl="0">
      <w:start w:val="1"/>
      <w:numFmt w:val="bullet"/>
      <w:lvlText w:val=""/>
      <w:lvlJc w:val="left"/>
      <w:pPr>
        <w:ind w:left="72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</w:rPr>
    </w:lvl>
    <w:lvl w:ilvl="2">
      <w:start w:val="1"/>
      <w:numFmt w:val="bullet"/>
      <w:lvlText w:val=""/>
      <w:lvlJc w:val="left"/>
      <w:pPr>
        <w:ind w:left="2160"/>
      </w:pPr>
      <w:rPr>
        <w:rFonts w:ascii="Wingdings" w:eastAsia="Wingdings" w:hAnsi="Wingdings" w:cs="Wingdings"/>
      </w:rPr>
    </w:lvl>
    <w:lvl w:ilvl="3">
      <w:start w:val="1"/>
      <w:numFmt w:val="bullet"/>
      <w:lvlText w:val=""/>
      <w:lvlJc w:val="left"/>
      <w:pPr>
        <w:ind w:left="2880"/>
      </w:pPr>
      <w:rPr>
        <w:rFonts w:ascii="Symbol" w:eastAsia="Symbol" w:hAnsi="Symbol" w:cs="Symbol"/>
      </w:rPr>
    </w:lvl>
    <w:lvl w:ilvl="4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</w:rPr>
    </w:lvl>
    <w:lvl w:ilvl="5">
      <w:start w:val="1"/>
      <w:numFmt w:val="bullet"/>
      <w:lvlText w:val=""/>
      <w:lvlJc w:val="left"/>
      <w:pPr>
        <w:ind w:left="4320"/>
      </w:pPr>
      <w:rPr>
        <w:rFonts w:ascii="Wingdings" w:eastAsia="Wingdings" w:hAnsi="Wingdings" w:cs="Wingdings"/>
      </w:rPr>
    </w:lvl>
    <w:lvl w:ilvl="6">
      <w:start w:val="1"/>
      <w:numFmt w:val="bullet"/>
      <w:lvlText w:val=""/>
      <w:lvlJc w:val="left"/>
      <w:pPr>
        <w:ind w:left="5040"/>
      </w:pPr>
      <w:rPr>
        <w:rFonts w:ascii="Symbol" w:eastAsia="Symbol" w:hAnsi="Symbol" w:cs="Symbol"/>
      </w:rPr>
    </w:lvl>
    <w:lvl w:ilvl="7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</w:rPr>
    </w:lvl>
    <w:lvl w:ilvl="8">
      <w:start w:val="1"/>
      <w:numFmt w:val="bullet"/>
      <w:lvlText w:val=""/>
      <w:lvlJc w:val="left"/>
      <w:pPr>
        <w:ind w:left="6480"/>
      </w:pPr>
      <w:rPr>
        <w:rFonts w:ascii="Wingdings" w:eastAsia="Wingdings" w:hAnsi="Wingdings" w:cs="Wingdings"/>
      </w:rPr>
    </w:lvl>
  </w:abstractNum>
  <w:abstractNum w:abstractNumId="3" w15:restartNumberingAfterBreak="0">
    <w:nsid w:val="51795F4D"/>
    <w:multiLevelType w:val="hybridMultilevel"/>
    <w:tmpl w:val="8994675A"/>
    <w:lvl w:ilvl="0" w:tplc="04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4" w15:restartNumberingAfterBreak="0">
    <w:nsid w:val="588B0D98"/>
    <w:multiLevelType w:val="hybridMultilevel"/>
    <w:tmpl w:val="65CCD55A"/>
    <w:lvl w:ilvl="0" w:tplc="863C26EC">
      <w:start w:val="1"/>
      <w:numFmt w:val="numberInDash"/>
      <w:lvlText w:val="%1."/>
      <w:lvlJc w:val="left"/>
      <w:pPr>
        <w:ind w:left="360" w:hanging="360"/>
      </w:pPr>
      <w:rPr>
        <w:rFonts w:asciiTheme="minorHAnsi" w:hAnsiTheme="minorHAnsi" w:cs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333148090">
    <w:abstractNumId w:val="1"/>
  </w:num>
  <w:num w:numId="2" w16cid:durableId="158011463">
    <w:abstractNumId w:val="2"/>
  </w:num>
  <w:num w:numId="3" w16cid:durableId="142964411">
    <w:abstractNumId w:val="3"/>
  </w:num>
  <w:num w:numId="4" w16cid:durableId="1623996334">
    <w:abstractNumId w:val="0"/>
  </w:num>
  <w:num w:numId="5" w16cid:durableId="1073890426">
    <w:abstractNumId w:val="0"/>
  </w:num>
  <w:num w:numId="6" w16cid:durableId="551430001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harani Thangarasu">
    <w15:presenceInfo w15:providerId="AD" w15:userId="S::dharani.thangarasu@syncfusion.com::ec3e667c-c4d0-474c-930e-15487e61f70f"/>
  </w15:person>
  <w15:person w15:author="Ramaraj Marimuthu">
    <w15:presenceInfo w15:providerId="AD" w15:userId="S::ramaraj.marimuthu@syncfusion.com::8d5108a7-6fd0-455e-a4b3-e205c5420ca3"/>
  </w15:person>
  <w15:person w15:author="Selvarathinam Muthu">
    <w15:presenceInfo w15:providerId="AD" w15:userId="S-1-5-21-1415224841-4160497810-138773753-4802"/>
  </w15:person>
  <w15:person w15:author="Ramaraj Marimuthu [2]">
    <w15:presenceInfo w15:providerId="None" w15:userId="Ramaraj Marimuthu"/>
  </w15:person>
  <w15:person w15:author="Suriya Balamurugan">
    <w15:presenceInfo w15:providerId="AD" w15:userId="S::suriya.balamurugan@syncfusion.com::8a401894-a263-489f-a7ae-4271582ea13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9"/>
  <w:embedTrueTypeFonts/>
  <w:proofState w:spelling="clean" w:grammar="clean"/>
  <w:trackRevision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pos w:val="sectEnd"/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17768"/>
    <w:rsid w:val="00007909"/>
    <w:rsid w:val="00015B4F"/>
    <w:rsid w:val="00027397"/>
    <w:rsid w:val="0004407A"/>
    <w:rsid w:val="0004698E"/>
    <w:rsid w:val="000513A1"/>
    <w:rsid w:val="00073FBF"/>
    <w:rsid w:val="000962B6"/>
    <w:rsid w:val="000A39C9"/>
    <w:rsid w:val="000B298E"/>
    <w:rsid w:val="000C25A3"/>
    <w:rsid w:val="000D798A"/>
    <w:rsid w:val="000F2B4F"/>
    <w:rsid w:val="000F648B"/>
    <w:rsid w:val="00101322"/>
    <w:rsid w:val="00101BD8"/>
    <w:rsid w:val="00112978"/>
    <w:rsid w:val="00122820"/>
    <w:rsid w:val="00154224"/>
    <w:rsid w:val="00180511"/>
    <w:rsid w:val="00182312"/>
    <w:rsid w:val="001921BE"/>
    <w:rsid w:val="00192F7B"/>
    <w:rsid w:val="00195B01"/>
    <w:rsid w:val="001A4E73"/>
    <w:rsid w:val="001A7C08"/>
    <w:rsid w:val="001A7E39"/>
    <w:rsid w:val="001B146E"/>
    <w:rsid w:val="001B4F73"/>
    <w:rsid w:val="001D38BF"/>
    <w:rsid w:val="001E12B8"/>
    <w:rsid w:val="001F7D00"/>
    <w:rsid w:val="00214E12"/>
    <w:rsid w:val="00234A92"/>
    <w:rsid w:val="002428C7"/>
    <w:rsid w:val="00275578"/>
    <w:rsid w:val="00281526"/>
    <w:rsid w:val="00283BCF"/>
    <w:rsid w:val="00285645"/>
    <w:rsid w:val="00285CFF"/>
    <w:rsid w:val="0028626C"/>
    <w:rsid w:val="00294619"/>
    <w:rsid w:val="002A0BBC"/>
    <w:rsid w:val="002A4306"/>
    <w:rsid w:val="002A59E7"/>
    <w:rsid w:val="002C388B"/>
    <w:rsid w:val="0031324D"/>
    <w:rsid w:val="00317063"/>
    <w:rsid w:val="00321D17"/>
    <w:rsid w:val="00325919"/>
    <w:rsid w:val="00330D3E"/>
    <w:rsid w:val="00337F02"/>
    <w:rsid w:val="003422F6"/>
    <w:rsid w:val="00374AF3"/>
    <w:rsid w:val="003963A9"/>
    <w:rsid w:val="003A7109"/>
    <w:rsid w:val="003B2670"/>
    <w:rsid w:val="003C164D"/>
    <w:rsid w:val="003E25B4"/>
    <w:rsid w:val="003F3805"/>
    <w:rsid w:val="00411634"/>
    <w:rsid w:val="0041196C"/>
    <w:rsid w:val="00414B03"/>
    <w:rsid w:val="00435804"/>
    <w:rsid w:val="00437F20"/>
    <w:rsid w:val="00446402"/>
    <w:rsid w:val="004668D1"/>
    <w:rsid w:val="004914F3"/>
    <w:rsid w:val="0049215C"/>
    <w:rsid w:val="004D0229"/>
    <w:rsid w:val="004D6234"/>
    <w:rsid w:val="004F267D"/>
    <w:rsid w:val="00502160"/>
    <w:rsid w:val="0050669F"/>
    <w:rsid w:val="00531BC2"/>
    <w:rsid w:val="00532553"/>
    <w:rsid w:val="005428C6"/>
    <w:rsid w:val="005648E8"/>
    <w:rsid w:val="00570E25"/>
    <w:rsid w:val="00593B00"/>
    <w:rsid w:val="005B1BBA"/>
    <w:rsid w:val="005B5FD4"/>
    <w:rsid w:val="005D1C52"/>
    <w:rsid w:val="005F3993"/>
    <w:rsid w:val="005F7657"/>
    <w:rsid w:val="00605627"/>
    <w:rsid w:val="00610BCF"/>
    <w:rsid w:val="00622FEE"/>
    <w:rsid w:val="0064392D"/>
    <w:rsid w:val="006461C8"/>
    <w:rsid w:val="0065014A"/>
    <w:rsid w:val="0065513A"/>
    <w:rsid w:val="00660EFA"/>
    <w:rsid w:val="006753E1"/>
    <w:rsid w:val="006838B2"/>
    <w:rsid w:val="00683DC9"/>
    <w:rsid w:val="00687EC7"/>
    <w:rsid w:val="00693333"/>
    <w:rsid w:val="00693794"/>
    <w:rsid w:val="006A5DD2"/>
    <w:rsid w:val="006A6C0A"/>
    <w:rsid w:val="006A7945"/>
    <w:rsid w:val="006B6447"/>
    <w:rsid w:val="006D04DC"/>
    <w:rsid w:val="006D1365"/>
    <w:rsid w:val="006E5EB9"/>
    <w:rsid w:val="00700675"/>
    <w:rsid w:val="007066CB"/>
    <w:rsid w:val="00717768"/>
    <w:rsid w:val="007228A6"/>
    <w:rsid w:val="00750556"/>
    <w:rsid w:val="00752C2C"/>
    <w:rsid w:val="007619F4"/>
    <w:rsid w:val="007857A5"/>
    <w:rsid w:val="0079301A"/>
    <w:rsid w:val="00795CB7"/>
    <w:rsid w:val="007A27EE"/>
    <w:rsid w:val="007A533D"/>
    <w:rsid w:val="007B0427"/>
    <w:rsid w:val="007B5357"/>
    <w:rsid w:val="007D1045"/>
    <w:rsid w:val="007D3C19"/>
    <w:rsid w:val="007D5D3B"/>
    <w:rsid w:val="00803F25"/>
    <w:rsid w:val="00810334"/>
    <w:rsid w:val="0086099C"/>
    <w:rsid w:val="00865A7F"/>
    <w:rsid w:val="008747EB"/>
    <w:rsid w:val="00881A9E"/>
    <w:rsid w:val="008A00D0"/>
    <w:rsid w:val="008A72FF"/>
    <w:rsid w:val="008B0D5A"/>
    <w:rsid w:val="008E7D62"/>
    <w:rsid w:val="0090318F"/>
    <w:rsid w:val="0091026C"/>
    <w:rsid w:val="009127D0"/>
    <w:rsid w:val="00921B6C"/>
    <w:rsid w:val="0094731B"/>
    <w:rsid w:val="009502FA"/>
    <w:rsid w:val="009515EE"/>
    <w:rsid w:val="009704E0"/>
    <w:rsid w:val="00972AAE"/>
    <w:rsid w:val="00984572"/>
    <w:rsid w:val="00987475"/>
    <w:rsid w:val="009A1241"/>
    <w:rsid w:val="009A5343"/>
    <w:rsid w:val="009C66E5"/>
    <w:rsid w:val="009E2FC7"/>
    <w:rsid w:val="009E6C8B"/>
    <w:rsid w:val="009F2674"/>
    <w:rsid w:val="00A03181"/>
    <w:rsid w:val="00A252DB"/>
    <w:rsid w:val="00A3746E"/>
    <w:rsid w:val="00A4357C"/>
    <w:rsid w:val="00A54B4B"/>
    <w:rsid w:val="00A62247"/>
    <w:rsid w:val="00A7193C"/>
    <w:rsid w:val="00A7274B"/>
    <w:rsid w:val="00A92AFB"/>
    <w:rsid w:val="00AA0BF0"/>
    <w:rsid w:val="00AD42D8"/>
    <w:rsid w:val="00AF6E60"/>
    <w:rsid w:val="00B01BC5"/>
    <w:rsid w:val="00B100DC"/>
    <w:rsid w:val="00B2560C"/>
    <w:rsid w:val="00B307C0"/>
    <w:rsid w:val="00B74E2E"/>
    <w:rsid w:val="00B76316"/>
    <w:rsid w:val="00B87ED0"/>
    <w:rsid w:val="00B931CB"/>
    <w:rsid w:val="00B94A39"/>
    <w:rsid w:val="00BA3B07"/>
    <w:rsid w:val="00BA71B3"/>
    <w:rsid w:val="00BB341F"/>
    <w:rsid w:val="00BB671E"/>
    <w:rsid w:val="00BC0C77"/>
    <w:rsid w:val="00BD5572"/>
    <w:rsid w:val="00C40D6C"/>
    <w:rsid w:val="00C44CE0"/>
    <w:rsid w:val="00C56F3F"/>
    <w:rsid w:val="00C71D22"/>
    <w:rsid w:val="00C908C5"/>
    <w:rsid w:val="00CA1A31"/>
    <w:rsid w:val="00CA223E"/>
    <w:rsid w:val="00CA3F55"/>
    <w:rsid w:val="00CB01EA"/>
    <w:rsid w:val="00CB0DC7"/>
    <w:rsid w:val="00CE2011"/>
    <w:rsid w:val="00CE57CB"/>
    <w:rsid w:val="00CF428E"/>
    <w:rsid w:val="00D05B9B"/>
    <w:rsid w:val="00D13240"/>
    <w:rsid w:val="00D2035F"/>
    <w:rsid w:val="00D2349F"/>
    <w:rsid w:val="00D41B61"/>
    <w:rsid w:val="00D66DB2"/>
    <w:rsid w:val="00D76AE2"/>
    <w:rsid w:val="00D853BD"/>
    <w:rsid w:val="00DA3AD1"/>
    <w:rsid w:val="00DB12C0"/>
    <w:rsid w:val="00DB4056"/>
    <w:rsid w:val="00DC14E4"/>
    <w:rsid w:val="00DC5819"/>
    <w:rsid w:val="00DD49CF"/>
    <w:rsid w:val="00DD515F"/>
    <w:rsid w:val="00DE0180"/>
    <w:rsid w:val="00DE2C1D"/>
    <w:rsid w:val="00DF0BE9"/>
    <w:rsid w:val="00E24059"/>
    <w:rsid w:val="00E46D18"/>
    <w:rsid w:val="00E70D95"/>
    <w:rsid w:val="00E840DF"/>
    <w:rsid w:val="00E94E0C"/>
    <w:rsid w:val="00E95424"/>
    <w:rsid w:val="00EC180F"/>
    <w:rsid w:val="00EC63CB"/>
    <w:rsid w:val="00ED1669"/>
    <w:rsid w:val="00F00003"/>
    <w:rsid w:val="00F174E9"/>
    <w:rsid w:val="00F206B8"/>
    <w:rsid w:val="00F22906"/>
    <w:rsid w:val="00F27D7C"/>
    <w:rsid w:val="00F4063C"/>
    <w:rsid w:val="00F41AD8"/>
    <w:rsid w:val="00F536DD"/>
    <w:rsid w:val="00F6323D"/>
    <w:rsid w:val="00F84C91"/>
    <w:rsid w:val="00FA50D7"/>
    <w:rsid w:val="00FB167C"/>
    <w:rsid w:val="00FB2E40"/>
    <w:rsid w:val="00FB6C28"/>
    <w:rsid w:val="00FE39C9"/>
    <w:rsid w:val="00FE7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A9F958"/>
  <w15:docId w15:val="{70AAB43A-B913-47D1-801A-F51A3CF59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48E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853B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53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tblPr/>
  </w:style>
  <w:style w:type="paragraph" w:styleId="Header">
    <w:name w:val="header"/>
    <w:basedOn w:val="Normal"/>
    <w:link w:val="HeaderChar"/>
    <w:unhideWhenUsed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nhideWhenUsed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rPr>
      <w:rFonts w:ascii="Times New Roman" w:eastAsia="Times New Roman" w:hAnsi="Times New Roman" w:cs="Times New Roman"/>
    </w:rPr>
  </w:style>
  <w:style w:type="table" w:styleId="MediumShading1-Accent5">
    <w:name w:val="Medium Shading 1 Accent 5"/>
    <w:basedOn w:val="TableNormal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74AF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4AF3"/>
    <w:rPr>
      <w:rFonts w:ascii="Tahoma" w:eastAsia="Times New Roman" w:hAnsi="Tahoma" w:cs="Tahoma"/>
      <w:sz w:val="16"/>
      <w:szCs w:val="16"/>
    </w:rPr>
  </w:style>
  <w:style w:type="table" w:styleId="LightShading">
    <w:name w:val="Light Shading"/>
    <w:basedOn w:val="TableNormal"/>
    <w:uiPriority w:val="60"/>
    <w:rsid w:val="00F206B8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D853B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853B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D38BF"/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D38BF"/>
    <w:rPr>
      <w:rFonts w:ascii="Times New Roman" w:eastAsia="Times New Roman" w:hAnsi="Times New Roman" w:cs="Times New Roman"/>
    </w:rPr>
  </w:style>
  <w:style w:type="character" w:styleId="FootnoteReference">
    <w:name w:val="footnote reference"/>
    <w:basedOn w:val="DefaultParagraphFont"/>
    <w:uiPriority w:val="99"/>
    <w:semiHidden/>
    <w:unhideWhenUsed/>
    <w:rsid w:val="001D38BF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95CB7"/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95CB7"/>
    <w:rPr>
      <w:rFonts w:ascii="Times New Roman" w:eastAsia="Times New Roman" w:hAnsi="Times New Roman" w:cs="Times New Roman"/>
    </w:rPr>
  </w:style>
  <w:style w:type="character" w:styleId="EndnoteReference">
    <w:name w:val="endnote reference"/>
    <w:basedOn w:val="DefaultParagraphFont"/>
    <w:uiPriority w:val="99"/>
    <w:semiHidden/>
    <w:unhideWhenUsed/>
    <w:rsid w:val="00795CB7"/>
    <w:rPr>
      <w:vertAlign w:val="superscript"/>
    </w:rPr>
  </w:style>
  <w:style w:type="paragraph" w:customStyle="1" w:styleId="t">
    <w:name w:val="t"/>
    <w:basedOn w:val="Normal"/>
    <w:rsid w:val="005B5FD4"/>
    <w:pPr>
      <w:spacing w:before="100" w:beforeAutospacing="1" w:after="100" w:afterAutospacing="1"/>
    </w:pPr>
    <w:rPr>
      <w:rFonts w:eastAsia="Batang"/>
      <w:sz w:val="24"/>
      <w:szCs w:val="24"/>
      <w:lang w:eastAsia="ko-KR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4E7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4E73"/>
    <w:rPr>
      <w:rFonts w:ascii="Courier New" w:eastAsia="Times New Roman" w:hAnsi="Courier New" w:cs="Courier New"/>
      <w:lang w:val="en-IN" w:eastAsia="en-IN"/>
    </w:rPr>
  </w:style>
  <w:style w:type="paragraph" w:styleId="NormalWeb">
    <w:name w:val="Normal (Web)"/>
    <w:basedOn w:val="Normal"/>
    <w:uiPriority w:val="99"/>
    <w:rsid w:val="00317063"/>
    <w:pPr>
      <w:spacing w:before="100" w:beforeAutospacing="1" w:after="100" w:afterAutospacing="1"/>
    </w:pPr>
    <w:rPr>
      <w:rFonts w:eastAsia="PMingLiU"/>
      <w:sz w:val="24"/>
      <w:szCs w:val="24"/>
      <w:lang w:eastAsia="zh-TW"/>
    </w:rPr>
  </w:style>
  <w:style w:type="paragraph" w:styleId="ListParagraph">
    <w:name w:val="List Paragraph"/>
    <w:basedOn w:val="Normal"/>
    <w:uiPriority w:val="34"/>
    <w:qFormat/>
    <w:rsid w:val="00317063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DA3AD1"/>
  </w:style>
  <w:style w:type="character" w:styleId="LineNumber">
    <w:name w:val="line number"/>
    <w:basedOn w:val="DefaultParagraphFont"/>
    <w:uiPriority w:val="99"/>
    <w:semiHidden/>
    <w:unhideWhenUsed/>
    <w:rsid w:val="008747EB"/>
  </w:style>
  <w:style w:type="character" w:styleId="PlaceholderText">
    <w:name w:val="Placeholder Text"/>
    <w:basedOn w:val="DefaultParagraphFont"/>
    <w:uiPriority w:val="99"/>
    <w:semiHidden/>
    <w:rsid w:val="00810334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6D04D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04DC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04DC"/>
    <w:rPr>
      <w:rFonts w:ascii="Times New Roman" w:eastAsia="Times New Roman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04D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04DC"/>
    <w:rPr>
      <w:rFonts w:ascii="Times New Roman" w:eastAsia="Times New Roman" w:hAnsi="Times New Roman" w:cs="Times New Roman"/>
      <w:b/>
      <w:bCs/>
    </w:rPr>
  </w:style>
  <w:style w:type="paragraph" w:styleId="Revision">
    <w:name w:val="Revision"/>
    <w:hidden/>
    <w:uiPriority w:val="99"/>
    <w:semiHidden/>
    <w:rsid w:val="00752C2C"/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752C2C"/>
    <w:rPr>
      <w:color w:val="0000FF" w:themeColor="hyperlink"/>
      <w:u w:val="single"/>
    </w:rPr>
  </w:style>
  <w:style w:type="table" w:customStyle="1" w:styleId="TableGrid2">
    <w:name w:val="Table Grid2"/>
    <w:basedOn w:val="TableNormal"/>
    <w:next w:val="TableGrid"/>
    <w:uiPriority w:val="39"/>
    <w:rsid w:val="00752C2C"/>
    <w:rPr>
      <w:rFonts w:asciiTheme="minorHAnsi" w:eastAsiaTheme="minorHAnsi" w:hAnsiTheme="minorHAnsi" w:cstheme="minorBidi"/>
      <w:sz w:val="22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78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2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microsoft.com/office/2018/08/relationships/commentsExtensible" Target="commentsExtensible.xml"/><Relationship Id="rId17" Type="http://schemas.openxmlformats.org/officeDocument/2006/relationships/hyperlink" Target="mailto:andrew@gmail.com" TargetMode="External"/><Relationship Id="rId2" Type="http://schemas.openxmlformats.org/officeDocument/2006/relationships/numbering" Target="numbering.xml"/><Relationship Id="rId16" Type="http://schemas.openxmlformats.org/officeDocument/2006/relationships/hyperlink" Target="mailto:andrew@gmail.com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6/09/relationships/commentsIds" Target="commentsIds.xml"/><Relationship Id="rId5" Type="http://schemas.openxmlformats.org/officeDocument/2006/relationships/webSettings" Target="webSettings.xml"/><Relationship Id="rId15" Type="http://schemas.openxmlformats.org/officeDocument/2006/relationships/image" Target="media/image6.gif"/><Relationship Id="rId10" Type="http://schemas.microsoft.com/office/2011/relationships/commentsExtended" Target="commentsExtended.xml"/><Relationship Id="rId19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0D3506-1299-4036-8587-497283D6D5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</Pages>
  <Words>568</Words>
  <Characters>3241</Characters>
  <Application>Microsoft Office Word</Application>
  <DocSecurity>0</DocSecurity>
  <Lines>27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Word to PDF conversion</vt:lpstr>
      <vt:lpstr>    Mathematical Equation</vt:lpstr>
      <vt:lpstr>    Northwind Suppliers</vt:lpstr>
    </vt:vector>
  </TitlesOfParts>
  <Company/>
  <LinksUpToDate>false</LinksUpToDate>
  <CharactersWithSpaces>3802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gunasekaran</dc:creator>
  <cp:keywords/>
  <cp:lastModifiedBy>Dharanya Sakthivel</cp:lastModifiedBy>
  <cp:revision>26</cp:revision>
  <cp:lastPrinted>2017-03-30T12:57:00Z</cp:lastPrinted>
  <dcterms:created xsi:type="dcterms:W3CDTF">2021-02-23T09:32:00Z</dcterms:created>
  <dcterms:modified xsi:type="dcterms:W3CDTF">2025-06-02T15:09:00Z</dcterms:modified>
</cp:coreProperties>
</file>