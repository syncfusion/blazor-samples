
<file path=[Content_Types].xml><?xml version="1.0" encoding="utf-8"?>
<Types xmlns="http://schemas.openxmlformats.org/package/2006/content-types">
  <Default Extension="emf" ContentType="image/x-emf"/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6C4E1336" w14:textId="7117998D" w:rsidR="00546C89" w:rsidRPr="00BF6514" w:rsidRDefault="001A4E73" w:rsidP="00BF6514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5680" behindDoc="0" locked="1" layoutInCell="1" allowOverlap="1" wp14:anchorId="2531F21B" wp14:editId="52B84C00">
            <wp:simplePos x="0" y="0"/>
            <wp:positionH relativeFrom="column">
              <wp:posOffset>4679950</wp:posOffset>
            </wp:positionH>
            <wp:positionV relativeFrom="margin">
              <wp:posOffset>2813050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commentRangeEnd w:id="0"/>
      <w:r w:rsidR="006D04DC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321D17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proofErr w:type="gram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>dis</w:t>
      </w:r>
      <w:proofErr w:type="gramEnd"/>
      <w:r w:rsidRPr="005F3993">
        <w:rPr>
          <w:color w:val="000000"/>
          <w:lang w:val="fr-FR" w:eastAsia="en-IN"/>
        </w:rPr>
        <w:t xml:space="preserve">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09471198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>Vestibulum duis</w:t>
      </w:r>
      <w:ins w:id="5" w:author="Ramaraj Marimuthu [2]" w:date="2020-12-02T11:25:00Z">
        <w:r w:rsidR="007228A6">
          <w:rPr>
            <w:color w:val="000000"/>
            <w:sz w:val="24"/>
            <w:szCs w:val="24"/>
            <w:lang w:val="de-DE" w:eastAsia="en-IN"/>
          </w:rPr>
          <w:t xml:space="preserve"> </w:t>
        </w:r>
        <w:r w:rsidR="007228A6" w:rsidRPr="007228A6">
          <w:rPr>
            <w:color w:val="000000"/>
            <w:sz w:val="24"/>
            <w:szCs w:val="24"/>
            <w:lang w:val="de-DE" w:eastAsia="en-IN"/>
          </w:rPr>
          <w:t>lacus amet amet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 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1" layoutInCell="1" allowOverlap="1" wp14:anchorId="1011940E" wp14:editId="0D699403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gramStart"/>
      <w:r w:rsidRPr="006A5DD2">
        <w:rPr>
          <w:color w:val="000000"/>
          <w:sz w:val="24"/>
          <w:szCs w:val="24"/>
          <w:lang w:val="es-MX" w:eastAsia="en-IN"/>
        </w:rPr>
        <w:t>per tortor</w:t>
      </w:r>
      <w:proofErr w:type="gram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commentRangeEnd w:id="6"/>
      <w:proofErr w:type="spellEnd"/>
      <w:r w:rsidR="006D04DC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proofErr w:type="spellStart"/>
      <w:r w:rsidRPr="00FE4E75">
        <w:rPr>
          <w:color w:val="000000"/>
          <w:sz w:val="24"/>
          <w:szCs w:val="24"/>
          <w:lang w:val="es-MX" w:eastAsia="en-IN"/>
        </w:rPr>
        <w:t>Volutpat</w:t>
      </w:r>
      <w:proofErr w:type="spellEnd"/>
      <w:r w:rsidRPr="00FE4E75">
        <w:rPr>
          <w:color w:val="000000"/>
          <w:sz w:val="24"/>
          <w:szCs w:val="24"/>
          <w:lang w:val="es-MX" w:eastAsia="en-IN"/>
        </w:rPr>
        <w:t xml:space="preserve"> a </w:t>
      </w:r>
      <w:proofErr w:type="spellStart"/>
      <w:r w:rsidRPr="00FE4E75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FE4E75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FE4E75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FE4E75">
        <w:rPr>
          <w:color w:val="000000"/>
          <w:sz w:val="24"/>
          <w:szCs w:val="24"/>
          <w:lang w:val="es-MX" w:eastAsia="en-IN"/>
        </w:rPr>
        <w:t xml:space="preserve"> pulvinar quis.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Lobortis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vehicula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imperdiet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orci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urna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337F02">
        <w:rPr>
          <w:color w:val="000000"/>
          <w:lang w:val="en-IN" w:eastAsia="en-IN"/>
          <w:rPrChange w:id="7" w:author="Suriya Balamurugan" w:date="2021-02-23T15:00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337F02">
        <w:rPr>
          <w:color w:val="000000"/>
          <w:lang w:val="en-IN" w:eastAsia="en-IN"/>
          <w:rPrChange w:id="8" w:author="Suriya Balamurugan" w:date="2021-02-23T15:00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337F02">
        <w:rPr>
          <w:color w:val="000000"/>
          <w:lang w:val="en-IN" w:eastAsia="en-IN"/>
          <w:rPrChange w:id="9" w:author="Suriya Balamurugan" w:date="2021-02-23T15:00:00Z">
            <w:rPr>
              <w:color w:val="000000"/>
              <w:lang w:val="es-MX" w:eastAsia="en-IN"/>
            </w:rPr>
          </w:rPrChange>
        </w:rPr>
        <w:t xml:space="preserve"> sit </w:t>
      </w:r>
      <w:proofErr w:type="spellStart"/>
      <w:r w:rsidRPr="00337F02">
        <w:rPr>
          <w:color w:val="000000"/>
          <w:lang w:val="en-IN" w:eastAsia="en-IN"/>
          <w:rPrChange w:id="10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1" w:author="Suriya Balamurugan" w:date="2021-02-23T15:00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337F02">
        <w:rPr>
          <w:color w:val="000000"/>
          <w:lang w:val="en-IN" w:eastAsia="en-IN"/>
          <w:rPrChange w:id="12" w:author="Suriya Balamurugan" w:date="2021-02-23T15:00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337F02">
        <w:rPr>
          <w:color w:val="000000"/>
          <w:lang w:val="en-IN" w:eastAsia="en-IN"/>
          <w:rPrChange w:id="13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4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5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6" w:author="Suriya Balamurugan" w:date="2021-02-23T15:00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337F02">
        <w:rPr>
          <w:color w:val="000000"/>
          <w:lang w:val="en-IN" w:eastAsia="en-IN"/>
          <w:rPrChange w:id="17" w:author="Suriya Balamurugan" w:date="2021-02-23T15:00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337F02">
        <w:rPr>
          <w:color w:val="000000"/>
          <w:lang w:val="en-IN" w:eastAsia="en-IN"/>
          <w:rPrChange w:id="18" w:author="Suriya Balamurugan" w:date="2021-02-23T15:00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337F02">
        <w:rPr>
          <w:color w:val="000000"/>
          <w:lang w:val="en-IN" w:eastAsia="en-IN"/>
          <w:rPrChange w:id="19" w:author="Suriya Balamurugan" w:date="2021-02-23T15:00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64454102" w14:textId="7AE12991" w:rsidR="000B2B27" w:rsidRPr="0057598A" w:rsidRDefault="00BF6514" w:rsidP="000B2B2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7BD27E6E" w14:textId="77777777" w:rsidR="00FE4E75" w:rsidRDefault="00FE4E75" w:rsidP="00FE4E75">
      <w:pPr>
        <w:jc w:val="center"/>
        <w:rPr>
          <w:sz w:val="56"/>
          <w:szCs w:val="56"/>
        </w:rPr>
      </w:pPr>
      <w:r w:rsidRPr="00D219AC">
        <w:rPr>
          <w:sz w:val="56"/>
          <w:szCs w:val="56"/>
        </w:rPr>
        <w:lastRenderedPageBreak/>
        <w:t>Marketing Campaign Process</w:t>
      </w:r>
    </w:p>
    <w:p w14:paraId="74BE8AF9" w14:textId="4A84A93A" w:rsidR="00FE4E75" w:rsidRDefault="00FE4E75" w:rsidP="00FE4E75">
      <w:r w:rsidRPr="00011304">
        <w:rPr>
          <w:noProof/>
        </w:rPr>
        <w:drawing>
          <wp:anchor distT="0" distB="0" distL="114300" distR="114300" simplePos="0" relativeHeight="251666432" behindDoc="0" locked="0" layoutInCell="1" allowOverlap="1" wp14:anchorId="4CE664CC" wp14:editId="3DB5C724">
            <wp:simplePos x="0" y="0"/>
            <wp:positionH relativeFrom="column">
              <wp:posOffset>2117</wp:posOffset>
            </wp:positionH>
            <wp:positionV relativeFrom="paragraph">
              <wp:posOffset>313690</wp:posOffset>
            </wp:positionV>
            <wp:extent cx="5943600" cy="4838065"/>
            <wp:effectExtent l="19050" t="0" r="57150" b="0"/>
            <wp:wrapNone/>
            <wp:docPr id="743811912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D113D4A3-F797-BCA3-70C4-52CCB09F745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380442" w14:textId="75E13714" w:rsidR="0057598A" w:rsidRDefault="0057598A" w:rsidP="000836DD">
      <w:pPr>
        <w:rPr>
          <w:sz w:val="24"/>
          <w:szCs w:val="24"/>
        </w:rPr>
      </w:pPr>
    </w:p>
    <w:p w14:paraId="1C0B6528" w14:textId="310083F1" w:rsidR="000836DD" w:rsidRDefault="000836DD" w:rsidP="000836DD">
      <w:pPr>
        <w:rPr>
          <w:sz w:val="24"/>
          <w:szCs w:val="24"/>
        </w:rPr>
      </w:pPr>
    </w:p>
    <w:p w14:paraId="70800707" w14:textId="1F869A3F" w:rsidR="0057598A" w:rsidRDefault="0057598A" w:rsidP="000836DD">
      <w:pPr>
        <w:rPr>
          <w:sz w:val="24"/>
          <w:szCs w:val="24"/>
        </w:rPr>
      </w:pPr>
    </w:p>
    <w:p w14:paraId="261603A8" w14:textId="77777777" w:rsidR="0057598A" w:rsidRDefault="0057598A" w:rsidP="000836DD">
      <w:pPr>
        <w:rPr>
          <w:sz w:val="24"/>
          <w:szCs w:val="24"/>
        </w:rPr>
      </w:pPr>
    </w:p>
    <w:p w14:paraId="00A40E39" w14:textId="77777777" w:rsidR="0057598A" w:rsidRDefault="0057598A" w:rsidP="000836DD">
      <w:pPr>
        <w:rPr>
          <w:sz w:val="24"/>
          <w:szCs w:val="24"/>
        </w:rPr>
      </w:pPr>
    </w:p>
    <w:p w14:paraId="2A975B93" w14:textId="77777777" w:rsidR="0057598A" w:rsidRDefault="0057598A" w:rsidP="000836DD">
      <w:pPr>
        <w:rPr>
          <w:sz w:val="24"/>
          <w:szCs w:val="24"/>
        </w:rPr>
      </w:pPr>
    </w:p>
    <w:p w14:paraId="38205CC7" w14:textId="77777777" w:rsidR="0057598A" w:rsidRDefault="0057598A" w:rsidP="000836DD">
      <w:pPr>
        <w:rPr>
          <w:sz w:val="24"/>
          <w:szCs w:val="24"/>
        </w:rPr>
      </w:pPr>
    </w:p>
    <w:p w14:paraId="6844F3EF" w14:textId="77777777" w:rsidR="0057598A" w:rsidRDefault="0057598A" w:rsidP="000836DD">
      <w:pPr>
        <w:rPr>
          <w:sz w:val="24"/>
          <w:szCs w:val="24"/>
        </w:rPr>
      </w:pPr>
    </w:p>
    <w:p w14:paraId="4B42EE45" w14:textId="77777777" w:rsidR="0057598A" w:rsidRDefault="0057598A" w:rsidP="000836DD">
      <w:pPr>
        <w:rPr>
          <w:sz w:val="24"/>
          <w:szCs w:val="24"/>
        </w:rPr>
      </w:pPr>
    </w:p>
    <w:p w14:paraId="76D0E605" w14:textId="77777777" w:rsidR="0057598A" w:rsidRDefault="0057598A" w:rsidP="000836DD">
      <w:pPr>
        <w:rPr>
          <w:sz w:val="24"/>
          <w:szCs w:val="24"/>
        </w:rPr>
      </w:pPr>
    </w:p>
    <w:p w14:paraId="15AFBAF7" w14:textId="77777777" w:rsidR="0057598A" w:rsidRDefault="0057598A" w:rsidP="000836DD">
      <w:pPr>
        <w:rPr>
          <w:sz w:val="24"/>
          <w:szCs w:val="24"/>
        </w:rPr>
      </w:pPr>
    </w:p>
    <w:p w14:paraId="25200487" w14:textId="77777777" w:rsidR="0057598A" w:rsidRDefault="0057598A" w:rsidP="000836DD">
      <w:pPr>
        <w:rPr>
          <w:sz w:val="24"/>
          <w:szCs w:val="24"/>
        </w:rPr>
      </w:pPr>
    </w:p>
    <w:p w14:paraId="1765ED09" w14:textId="77777777" w:rsidR="0057598A" w:rsidRDefault="0057598A" w:rsidP="000836DD">
      <w:pPr>
        <w:rPr>
          <w:sz w:val="24"/>
          <w:szCs w:val="24"/>
        </w:rPr>
      </w:pPr>
    </w:p>
    <w:p w14:paraId="7992A4F5" w14:textId="77777777" w:rsidR="0057598A" w:rsidRDefault="0057598A" w:rsidP="000836DD">
      <w:pPr>
        <w:rPr>
          <w:sz w:val="24"/>
          <w:szCs w:val="24"/>
        </w:rPr>
      </w:pPr>
    </w:p>
    <w:p w14:paraId="6F79AE1A" w14:textId="77777777" w:rsidR="0057598A" w:rsidRDefault="0057598A" w:rsidP="000836DD">
      <w:pPr>
        <w:rPr>
          <w:sz w:val="24"/>
          <w:szCs w:val="24"/>
        </w:rPr>
      </w:pPr>
    </w:p>
    <w:p w14:paraId="1C7DCCB6" w14:textId="77777777" w:rsidR="0057598A" w:rsidRDefault="0057598A" w:rsidP="000836DD">
      <w:pPr>
        <w:rPr>
          <w:sz w:val="24"/>
          <w:szCs w:val="24"/>
        </w:rPr>
      </w:pPr>
    </w:p>
    <w:p w14:paraId="5D2DB54A" w14:textId="77777777" w:rsidR="0057598A" w:rsidRDefault="0057598A" w:rsidP="000836DD">
      <w:pPr>
        <w:rPr>
          <w:sz w:val="24"/>
          <w:szCs w:val="24"/>
        </w:rPr>
      </w:pPr>
    </w:p>
    <w:p w14:paraId="766010F3" w14:textId="77777777" w:rsidR="0057598A" w:rsidRDefault="0057598A" w:rsidP="000836DD">
      <w:pPr>
        <w:rPr>
          <w:sz w:val="24"/>
          <w:szCs w:val="24"/>
        </w:rPr>
      </w:pPr>
    </w:p>
    <w:p w14:paraId="1D0E8966" w14:textId="77777777" w:rsidR="0057598A" w:rsidRDefault="0057598A" w:rsidP="000836DD">
      <w:pPr>
        <w:rPr>
          <w:sz w:val="24"/>
          <w:szCs w:val="24"/>
        </w:rPr>
      </w:pPr>
    </w:p>
    <w:p w14:paraId="605BD7E4" w14:textId="77777777" w:rsidR="0057598A" w:rsidRDefault="0057598A" w:rsidP="000836DD">
      <w:pPr>
        <w:rPr>
          <w:sz w:val="24"/>
          <w:szCs w:val="24"/>
        </w:rPr>
      </w:pPr>
    </w:p>
    <w:p w14:paraId="59D6D92C" w14:textId="77777777" w:rsidR="0057598A" w:rsidRDefault="0057598A" w:rsidP="000836DD">
      <w:pPr>
        <w:rPr>
          <w:sz w:val="24"/>
          <w:szCs w:val="24"/>
        </w:rPr>
      </w:pPr>
    </w:p>
    <w:p w14:paraId="6596DF6A" w14:textId="77777777" w:rsidR="0057598A" w:rsidRDefault="0057598A" w:rsidP="000836DD">
      <w:pPr>
        <w:rPr>
          <w:sz w:val="24"/>
          <w:szCs w:val="24"/>
        </w:rPr>
      </w:pPr>
    </w:p>
    <w:p w14:paraId="4159562F" w14:textId="77777777" w:rsidR="0057598A" w:rsidRDefault="0057598A" w:rsidP="000836DD">
      <w:pPr>
        <w:rPr>
          <w:sz w:val="24"/>
          <w:szCs w:val="24"/>
        </w:rPr>
      </w:pPr>
    </w:p>
    <w:p w14:paraId="5120F0FC" w14:textId="77777777" w:rsidR="0057598A" w:rsidRDefault="0057598A" w:rsidP="000836DD">
      <w:pPr>
        <w:rPr>
          <w:sz w:val="24"/>
          <w:szCs w:val="24"/>
        </w:rPr>
      </w:pPr>
    </w:p>
    <w:p w14:paraId="13018A57" w14:textId="77777777" w:rsidR="0057598A" w:rsidRDefault="0057598A" w:rsidP="000836DD">
      <w:pPr>
        <w:rPr>
          <w:sz w:val="24"/>
          <w:szCs w:val="24"/>
        </w:rPr>
      </w:pPr>
    </w:p>
    <w:p w14:paraId="030ADF31" w14:textId="77777777" w:rsidR="0057598A" w:rsidRDefault="0057598A" w:rsidP="000836DD">
      <w:pPr>
        <w:rPr>
          <w:sz w:val="24"/>
          <w:szCs w:val="24"/>
        </w:rPr>
      </w:pPr>
    </w:p>
    <w:p w14:paraId="7D324FEF" w14:textId="77777777" w:rsidR="0057598A" w:rsidRDefault="0057598A" w:rsidP="000836DD">
      <w:pPr>
        <w:rPr>
          <w:sz w:val="24"/>
          <w:szCs w:val="24"/>
        </w:rPr>
      </w:pPr>
    </w:p>
    <w:p w14:paraId="379FED4C" w14:textId="77777777" w:rsidR="0057598A" w:rsidRDefault="0057598A" w:rsidP="000836DD">
      <w:pPr>
        <w:rPr>
          <w:sz w:val="24"/>
          <w:szCs w:val="24"/>
        </w:rPr>
      </w:pPr>
    </w:p>
    <w:p w14:paraId="7925F265" w14:textId="77777777" w:rsidR="0057598A" w:rsidRDefault="0057598A" w:rsidP="000836DD">
      <w:pPr>
        <w:rPr>
          <w:sz w:val="24"/>
          <w:szCs w:val="24"/>
        </w:rPr>
      </w:pPr>
    </w:p>
    <w:p w14:paraId="090C2B8F" w14:textId="77777777" w:rsidR="0057598A" w:rsidRDefault="0057598A" w:rsidP="000836DD">
      <w:pPr>
        <w:rPr>
          <w:sz w:val="24"/>
          <w:szCs w:val="24"/>
        </w:rPr>
      </w:pPr>
    </w:p>
    <w:p w14:paraId="4E029A13" w14:textId="77777777" w:rsidR="0057598A" w:rsidRPr="0057598A" w:rsidRDefault="0057598A" w:rsidP="0057598A">
      <w:pPr>
        <w:rPr>
          <w:b/>
          <w:bCs/>
          <w:sz w:val="28"/>
          <w:szCs w:val="28"/>
          <w:u w:val="single"/>
        </w:rPr>
      </w:pPr>
      <w:r w:rsidRPr="0057598A">
        <w:rPr>
          <w:b/>
          <w:bCs/>
          <w:sz w:val="28"/>
          <w:szCs w:val="28"/>
          <w:u w:val="single"/>
        </w:rPr>
        <w:t>EMF Image of Company Structure</w:t>
      </w:r>
    </w:p>
    <w:p w14:paraId="54DDA484" w14:textId="77777777" w:rsidR="0057598A" w:rsidRDefault="0057598A" w:rsidP="0057598A">
      <w:pPr>
        <w:rPr>
          <w:rFonts w:ascii="Calibri" w:hAnsi="Calibri"/>
          <w:b/>
          <w:u w:val="single"/>
        </w:rPr>
      </w:pPr>
    </w:p>
    <w:p w14:paraId="55FD3F15" w14:textId="77777777" w:rsidR="0057598A" w:rsidRDefault="0057598A" w:rsidP="0057598A">
      <w:pPr>
        <w:rPr>
          <w:rFonts w:ascii="Calibri" w:hAnsi="Calibri"/>
          <w:b/>
          <w:u w:val="single"/>
        </w:rPr>
      </w:pPr>
      <w:r w:rsidRPr="00E61764">
        <w:rPr>
          <w:rFonts w:ascii="Calibri" w:hAnsi="Calibri"/>
          <w:bCs/>
          <w:noProof/>
        </w:rPr>
        <w:drawing>
          <wp:inline distT="0" distB="0" distL="0" distR="0" wp14:anchorId="4DEAF2B4" wp14:editId="496DB9C8">
            <wp:extent cx="5943600" cy="1558290"/>
            <wp:effectExtent l="0" t="0" r="0" b="0"/>
            <wp:docPr id="1563739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39020" name="Picture 15637390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9EE61" w14:textId="77777777" w:rsidR="0057598A" w:rsidRDefault="0057598A" w:rsidP="0057598A">
      <w:pPr>
        <w:rPr>
          <w:rFonts w:ascii="Calibri" w:hAnsi="Calibri"/>
          <w:b/>
          <w:u w:val="single"/>
        </w:rPr>
      </w:pPr>
    </w:p>
    <w:p w14:paraId="17B1A107" w14:textId="77A83494" w:rsidR="0057598A" w:rsidRDefault="0057598A">
      <w:pPr>
        <w:rPr>
          <w:rFonts w:ascii="Calibri" w:hAnsi="Calibri"/>
          <w:b/>
          <w:u w:val="single"/>
        </w:rPr>
      </w:pPr>
    </w:p>
    <w:sectPr w:rsidR="0057598A" w:rsidSect="000F2B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Dharani Thangarasu" w:date="2021-09-13T18:16:00Z" w:initials="DT">
    <w:p w14:paraId="65FA8F62" w14:textId="26BC6150" w:rsidR="006D04DC" w:rsidRDefault="006D04DC">
      <w:pPr>
        <w:pStyle w:val="CommentText"/>
      </w:pPr>
      <w:r>
        <w:rPr>
          <w:rStyle w:val="CommentReference"/>
        </w:rPr>
        <w:annotationRef/>
      </w:r>
      <w:r>
        <w:t>Please add some more contents.</w:t>
      </w:r>
    </w:p>
  </w:comment>
  <w:comment w:id="1" w:author="Ramaraj Marimuthu" w:date="2021-09-14T10:59:00Z" w:initials="RM">
    <w:p w14:paraId="0F9AD5CA" w14:textId="3FA586BC" w:rsidR="00321D17" w:rsidRDefault="00321D17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8:16:00Z" w:initials="DT">
    <w:p w14:paraId="1C6537C3" w14:textId="77777777" w:rsidR="006D04DC" w:rsidRDefault="006D04DC" w:rsidP="006D04DC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  <w:p w14:paraId="7A1799F1" w14:textId="7218FAA5" w:rsidR="006D04DC" w:rsidRDefault="006D04DC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5FA8F62" w15:done="0"/>
  <w15:commentEx w15:paraId="0F9AD5CA" w15:paraIdParent="65FA8F62" w15:done="0"/>
  <w15:commentEx w15:paraId="7A1799F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4EA1405" w16cex:dateUtc="2021-09-13T12:46:00Z"/>
  <w16cex:commentExtensible w16cex:durableId="24EAFF03" w16cex:dateUtc="2021-09-14T05:29:00Z"/>
  <w16cex:commentExtensible w16cex:durableId="24EA141B" w16cex:dateUtc="2021-09-13T12:4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5FA8F62" w16cid:durableId="24EA1405"/>
  <w16cid:commentId w16cid:paraId="0F9AD5CA" w16cid:durableId="24EAFF03"/>
  <w16cid:commentId w16cid:paraId="7A1799F1" w16cid:durableId="24EA141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86BDB8" w14:textId="77777777" w:rsidR="00F33458" w:rsidRDefault="00F33458">
      <w:r>
        <w:separator/>
      </w:r>
    </w:p>
  </w:endnote>
  <w:endnote w:type="continuationSeparator" w:id="0">
    <w:p w14:paraId="20F4CC6F" w14:textId="77777777" w:rsidR="00F33458" w:rsidRDefault="00F334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FFB4DCA-A687-498D-86CE-5E75DCCD734B}"/>
    <w:embedBold r:id="rId2" w:fontKey="{A453E615-B538-4588-8B0F-048E0A9AA29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66530CE6-A0CB-4F21-9EE2-3338732BD358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A8ED9851-ADF2-438B-91FB-947D8495FFE2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65C0553-8B68-4C95-B718-304F4BB27914}"/>
    <w:embedItalic r:id="rId6" w:fontKey="{9B7D8864-E7DA-47D7-9A63-43F09BF506C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CD9257" w14:textId="77777777" w:rsidR="00F33458" w:rsidRDefault="00F33458">
      <w:r>
        <w:separator/>
      </w:r>
    </w:p>
  </w:footnote>
  <w:footnote w:type="continuationSeparator" w:id="0">
    <w:p w14:paraId="1420CC4D" w14:textId="77777777" w:rsidR="00F33458" w:rsidRDefault="00F334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424CB892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774812774" o:spid="_x0000_i1025" type="#_x0000_t75" style="width:11.4pt;height:11.4pt;visibility:visible;mso-wrap-style:square">
            <v:imagedata r:id="rId1" o:title=""/>
          </v:shape>
        </w:pict>
      </mc:Choice>
      <mc:Fallback>
        <w:drawing>
          <wp:inline distT="0" distB="0" distL="0" distR="0" wp14:anchorId="49AA59BE" wp14:editId="2741B2E1">
            <wp:extent cx="144780" cy="144780"/>
            <wp:effectExtent l="0" t="0" r="0" b="0"/>
            <wp:docPr id="1774812774" name="Picture 177481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3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4" w15:restartNumberingAfterBreak="0">
    <w:nsid w:val="5DA14698"/>
    <w:multiLevelType w:val="hybridMultilevel"/>
    <w:tmpl w:val="F9C48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676665">
    <w:abstractNumId w:val="1"/>
  </w:num>
  <w:num w:numId="2" w16cid:durableId="879585562">
    <w:abstractNumId w:val="2"/>
  </w:num>
  <w:num w:numId="3" w16cid:durableId="1232278916">
    <w:abstractNumId w:val="3"/>
  </w:num>
  <w:num w:numId="4" w16cid:durableId="1919050320">
    <w:abstractNumId w:val="0"/>
  </w:num>
  <w:num w:numId="5" w16cid:durableId="1061100736">
    <w:abstractNumId w:val="0"/>
  </w:num>
  <w:num w:numId="6" w16cid:durableId="754327159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5B4F"/>
    <w:rsid w:val="00027397"/>
    <w:rsid w:val="0004407A"/>
    <w:rsid w:val="0004698E"/>
    <w:rsid w:val="000513A1"/>
    <w:rsid w:val="00073FBF"/>
    <w:rsid w:val="000745A2"/>
    <w:rsid w:val="000836DD"/>
    <w:rsid w:val="000962B6"/>
    <w:rsid w:val="000A39C9"/>
    <w:rsid w:val="000B2B27"/>
    <w:rsid w:val="000B4A07"/>
    <w:rsid w:val="000C25A3"/>
    <w:rsid w:val="000D798A"/>
    <w:rsid w:val="000F2B4F"/>
    <w:rsid w:val="000F648B"/>
    <w:rsid w:val="00101322"/>
    <w:rsid w:val="00101BD8"/>
    <w:rsid w:val="00112978"/>
    <w:rsid w:val="00122820"/>
    <w:rsid w:val="00164B66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F7D00"/>
    <w:rsid w:val="00206478"/>
    <w:rsid w:val="00214E12"/>
    <w:rsid w:val="00234A92"/>
    <w:rsid w:val="002428C7"/>
    <w:rsid w:val="00281526"/>
    <w:rsid w:val="00283BCF"/>
    <w:rsid w:val="00285645"/>
    <w:rsid w:val="00285CFF"/>
    <w:rsid w:val="00294619"/>
    <w:rsid w:val="002A0BBC"/>
    <w:rsid w:val="002A4306"/>
    <w:rsid w:val="002A59E7"/>
    <w:rsid w:val="002B2CD9"/>
    <w:rsid w:val="002C388B"/>
    <w:rsid w:val="002F21F1"/>
    <w:rsid w:val="0031324D"/>
    <w:rsid w:val="00317063"/>
    <w:rsid w:val="00321D17"/>
    <w:rsid w:val="00325919"/>
    <w:rsid w:val="00330D3E"/>
    <w:rsid w:val="00337F02"/>
    <w:rsid w:val="003422F6"/>
    <w:rsid w:val="00370E1E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08F7"/>
    <w:rsid w:val="00435804"/>
    <w:rsid w:val="00437F20"/>
    <w:rsid w:val="00446402"/>
    <w:rsid w:val="004668D1"/>
    <w:rsid w:val="004914F3"/>
    <w:rsid w:val="0049215C"/>
    <w:rsid w:val="004D0229"/>
    <w:rsid w:val="004D6234"/>
    <w:rsid w:val="004F267D"/>
    <w:rsid w:val="00502160"/>
    <w:rsid w:val="0050669F"/>
    <w:rsid w:val="00531BC2"/>
    <w:rsid w:val="00532553"/>
    <w:rsid w:val="00546C89"/>
    <w:rsid w:val="005648E8"/>
    <w:rsid w:val="00570E25"/>
    <w:rsid w:val="0057598A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53E1"/>
    <w:rsid w:val="006838B2"/>
    <w:rsid w:val="00683DC9"/>
    <w:rsid w:val="00687EC7"/>
    <w:rsid w:val="00693333"/>
    <w:rsid w:val="00693794"/>
    <w:rsid w:val="006A5DD2"/>
    <w:rsid w:val="006A6C0A"/>
    <w:rsid w:val="006A7945"/>
    <w:rsid w:val="006D04DC"/>
    <w:rsid w:val="006D1365"/>
    <w:rsid w:val="00700675"/>
    <w:rsid w:val="00717768"/>
    <w:rsid w:val="007228A6"/>
    <w:rsid w:val="007619F4"/>
    <w:rsid w:val="007857A5"/>
    <w:rsid w:val="0079301A"/>
    <w:rsid w:val="00795CB7"/>
    <w:rsid w:val="007A27EE"/>
    <w:rsid w:val="007A533D"/>
    <w:rsid w:val="007B5357"/>
    <w:rsid w:val="007D1045"/>
    <w:rsid w:val="007D3C19"/>
    <w:rsid w:val="007D5D3B"/>
    <w:rsid w:val="007E6BD8"/>
    <w:rsid w:val="00810334"/>
    <w:rsid w:val="0086099C"/>
    <w:rsid w:val="00865A7F"/>
    <w:rsid w:val="008747EB"/>
    <w:rsid w:val="00881A9E"/>
    <w:rsid w:val="008A00D0"/>
    <w:rsid w:val="008A72FF"/>
    <w:rsid w:val="008B0D5A"/>
    <w:rsid w:val="008E7D62"/>
    <w:rsid w:val="0090318F"/>
    <w:rsid w:val="0091026C"/>
    <w:rsid w:val="00921B6C"/>
    <w:rsid w:val="009343AB"/>
    <w:rsid w:val="0094731B"/>
    <w:rsid w:val="009502FA"/>
    <w:rsid w:val="009515EE"/>
    <w:rsid w:val="009704E0"/>
    <w:rsid w:val="009721D0"/>
    <w:rsid w:val="00972AAE"/>
    <w:rsid w:val="00984572"/>
    <w:rsid w:val="00987475"/>
    <w:rsid w:val="009A1241"/>
    <w:rsid w:val="009A5343"/>
    <w:rsid w:val="009C66E5"/>
    <w:rsid w:val="009C7232"/>
    <w:rsid w:val="009E2FC7"/>
    <w:rsid w:val="009F2674"/>
    <w:rsid w:val="00A03181"/>
    <w:rsid w:val="00A3746E"/>
    <w:rsid w:val="00A4357C"/>
    <w:rsid w:val="00A62247"/>
    <w:rsid w:val="00A7193C"/>
    <w:rsid w:val="00A7274B"/>
    <w:rsid w:val="00A92AFB"/>
    <w:rsid w:val="00AA0BF0"/>
    <w:rsid w:val="00AD42D8"/>
    <w:rsid w:val="00AF6E60"/>
    <w:rsid w:val="00B01BC5"/>
    <w:rsid w:val="00B2560C"/>
    <w:rsid w:val="00B307C0"/>
    <w:rsid w:val="00B74E2E"/>
    <w:rsid w:val="00B76316"/>
    <w:rsid w:val="00B87ED0"/>
    <w:rsid w:val="00B94A39"/>
    <w:rsid w:val="00BA3B07"/>
    <w:rsid w:val="00BA71B3"/>
    <w:rsid w:val="00BB341F"/>
    <w:rsid w:val="00BB671E"/>
    <w:rsid w:val="00BC0C77"/>
    <w:rsid w:val="00BD5572"/>
    <w:rsid w:val="00BF6514"/>
    <w:rsid w:val="00C40D6C"/>
    <w:rsid w:val="00C44CE0"/>
    <w:rsid w:val="00C56F3F"/>
    <w:rsid w:val="00C71D22"/>
    <w:rsid w:val="00C908C5"/>
    <w:rsid w:val="00CA1A31"/>
    <w:rsid w:val="00CA223E"/>
    <w:rsid w:val="00CA3F55"/>
    <w:rsid w:val="00CB01EA"/>
    <w:rsid w:val="00CB0DC7"/>
    <w:rsid w:val="00CE2011"/>
    <w:rsid w:val="00CE57CB"/>
    <w:rsid w:val="00D05B9B"/>
    <w:rsid w:val="00D13240"/>
    <w:rsid w:val="00D2035F"/>
    <w:rsid w:val="00D204DD"/>
    <w:rsid w:val="00D2349F"/>
    <w:rsid w:val="00D41B61"/>
    <w:rsid w:val="00D41E7C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E15EEC"/>
    <w:rsid w:val="00E24059"/>
    <w:rsid w:val="00E70D95"/>
    <w:rsid w:val="00E840DF"/>
    <w:rsid w:val="00E94E0C"/>
    <w:rsid w:val="00E95424"/>
    <w:rsid w:val="00EC180F"/>
    <w:rsid w:val="00EC63CB"/>
    <w:rsid w:val="00ED1669"/>
    <w:rsid w:val="00F00003"/>
    <w:rsid w:val="00F04CD1"/>
    <w:rsid w:val="00F174E9"/>
    <w:rsid w:val="00F206B8"/>
    <w:rsid w:val="00F22906"/>
    <w:rsid w:val="00F27D7C"/>
    <w:rsid w:val="00F33458"/>
    <w:rsid w:val="00F4063C"/>
    <w:rsid w:val="00F41AD8"/>
    <w:rsid w:val="00F536DD"/>
    <w:rsid w:val="00F6609E"/>
    <w:rsid w:val="00FA50D7"/>
    <w:rsid w:val="00FB167C"/>
    <w:rsid w:val="00FB2E40"/>
    <w:rsid w:val="00FB6C28"/>
    <w:rsid w:val="00FE39C9"/>
    <w:rsid w:val="00FE4E75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6C8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04D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04D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04DC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04D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04DC"/>
    <w:rPr>
      <w:rFonts w:ascii="Times New Roman" w:eastAsia="Times New Roman" w:hAnsi="Times New Roman" w:cs="Times New Roman"/>
      <w:b/>
      <w:bCs/>
    </w:rPr>
  </w:style>
  <w:style w:type="paragraph" w:styleId="Revision">
    <w:name w:val="Revision"/>
    <w:hidden/>
    <w:uiPriority w:val="99"/>
    <w:semiHidden/>
    <w:rsid w:val="00546C89"/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546C8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1/relationships/commentsExtended" Target="commentsExtended.xml"/><Relationship Id="rId18" Type="http://schemas.openxmlformats.org/officeDocument/2006/relationships/diagramLayout" Target="diagrams/layout1.xml"/><Relationship Id="rId3" Type="http://schemas.openxmlformats.org/officeDocument/2006/relationships/customXml" Target="../customXml/item3.xml"/><Relationship Id="rId21" Type="http://schemas.microsoft.com/office/2007/relationships/diagramDrawing" Target="diagrams/drawing1.xml"/><Relationship Id="rId7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diagramData" Target="diagrams/data1.xm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diagramColors" Target="diagrams/colors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microsoft.com/office/2011/relationships/people" Target="people.xml"/><Relationship Id="rId5" Type="http://schemas.openxmlformats.org/officeDocument/2006/relationships/numbering" Target="numbering.xml"/><Relationship Id="rId15" Type="http://schemas.microsoft.com/office/2018/08/relationships/commentsExtensible" Target="commentsExtensible.xml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diagramQuickStyle" Target="diagrams/quickStyl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6/09/relationships/commentsIds" Target="commentsIds.xml"/><Relationship Id="rId22" Type="http://schemas.openxmlformats.org/officeDocument/2006/relationships/image" Target="media/image5.em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6609716-8E39-4D22-910C-BAD091981981}" type="doc">
      <dgm:prSet loTypeId="urn:microsoft.com/office/officeart/2005/8/layout/cycle4" loCatId="matrix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C9E33738-4A7C-4123-95EB-6D7FD88B11F0}">
      <dgm:prSet phldrT="[Text]"/>
      <dgm:spPr>
        <a:solidFill>
          <a:srgbClr val="3068F7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Planning</a:t>
          </a:r>
        </a:p>
      </dgm:t>
    </dgm:pt>
    <dgm:pt modelId="{732384CA-5952-479B-B148-F4D90FA3B2E6}" type="parTrans" cxnId="{703D964C-964C-470D-BB3F-4287B45D445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EA5A85-EDF7-4559-9053-18E364241C53}" type="sibTrans" cxnId="{703D964C-964C-470D-BB3F-4287B45D445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A5EE762-3DC1-48A7-B442-46F6011EF968}">
      <dgm:prSet phldrT="[Text]" custT="1"/>
      <dgm:spPr>
        <a:ln>
          <a:solidFill>
            <a:srgbClr val="3068F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Define goals and target audience.</a:t>
          </a:r>
        </a:p>
      </dgm:t>
    </dgm:pt>
    <dgm:pt modelId="{D84C2C02-9E2A-405A-A3EE-117B6B8D0EF9}" type="parTrans" cxnId="{0C4C34AD-0959-437C-8083-565353D8CA8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2DFC79D-6DD5-465A-B56F-68A7175F130B}" type="sibTrans" cxnId="{0C4C34AD-0959-437C-8083-565353D8CA8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BD51212-DAF5-4A9E-8499-FEC3A12AC312}">
      <dgm:prSet phldrT="[Text]"/>
      <dgm:spPr>
        <a:solidFill>
          <a:srgbClr val="4A9608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Execution</a:t>
          </a:r>
        </a:p>
      </dgm:t>
    </dgm:pt>
    <dgm:pt modelId="{A8438DAD-286B-47DA-B548-04B79F1952A9}" type="parTrans" cxnId="{9AE497FD-8885-40ED-9F26-9DE8C911692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9D13B89-49A2-4EC6-AE1A-98D0C1D747CF}" type="sibTrans" cxnId="{9AE497FD-8885-40ED-9F26-9DE8C911692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7B530C-7BCF-4A25-BF51-23953D1A5007}">
      <dgm:prSet phldrT="[Text]" custT="1"/>
      <dgm:spPr>
        <a:ln>
          <a:solidFill>
            <a:srgbClr val="4A9608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Create content, apply strategies. </a:t>
          </a:r>
        </a:p>
      </dgm:t>
    </dgm:pt>
    <dgm:pt modelId="{22CE6865-6719-452D-8447-C3C63ECF0969}" type="parTrans" cxnId="{6A37A17F-868C-4200-A19B-598CC22904C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B5394C7-9553-4BA6-A396-CB721A9BDFCA}" type="sibTrans" cxnId="{6A37A17F-868C-4200-A19B-598CC22904C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D992BA7-1B1A-4E0B-96F0-329169F6619D}">
      <dgm:prSet phldrT="[Text]"/>
      <dgm:spPr>
        <a:solidFill>
          <a:srgbClr val="BD34B7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Monitoring</a:t>
          </a:r>
        </a:p>
      </dgm:t>
    </dgm:pt>
    <dgm:pt modelId="{8BF86D70-0256-4281-AAC2-B8EB9A7F61D1}" type="parTrans" cxnId="{2CA2E916-EB31-41C9-A1AB-5BB9128DA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70CECBE-09E3-4A4E-8D0A-94533AB4C3C1}" type="sibTrans" cxnId="{2CA2E916-EB31-41C9-A1AB-5BB9128DA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9C32643-A7E0-47FC-937B-7F6DA3126A4F}">
      <dgm:prSet phldrT="[Text]"/>
      <dgm:spPr>
        <a:ln>
          <a:solidFill>
            <a:srgbClr val="BD34B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Track performance and engagement.</a:t>
          </a:r>
        </a:p>
      </dgm:t>
    </dgm:pt>
    <dgm:pt modelId="{E6413306-BFB1-43CA-8301-973E12BE57D4}" type="parTrans" cxnId="{8ED0A668-13F8-4763-A87F-F65BE3A8DC2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7E1E825-CD0F-4172-80C7-B61E4ED5F6E9}" type="sibTrans" cxnId="{8ED0A668-13F8-4763-A87F-F65BE3A8DC2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5527C98-0901-4AD9-B1B6-C0DD2DF06E58}">
      <dgm:prSet phldrT="[Text]"/>
      <dgm:spPr>
        <a:solidFill>
          <a:srgbClr val="1D5B6F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Optimization</a:t>
          </a:r>
        </a:p>
      </dgm:t>
    </dgm:pt>
    <dgm:pt modelId="{7F40621D-222B-4298-ACA9-5F574FF31012}" type="parTrans" cxnId="{09A335D7-5BAE-4710-8F2D-8572DDC3E47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13B6250-DDDF-4512-879B-107E091F955A}" type="sibTrans" cxnId="{09A335D7-5BAE-4710-8F2D-8572DDC3E47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C646FFC-2516-48B6-8B9A-BC8C72B8D491}">
      <dgm:prSet phldrT="[Text]"/>
      <dgm:spPr>
        <a:ln>
          <a:solidFill>
            <a:srgbClr val="1D5B6F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Adjust strategies, use insights.
Refine campaigns, improve results.</a:t>
          </a:r>
        </a:p>
      </dgm:t>
    </dgm:pt>
    <dgm:pt modelId="{576FA6EA-7C5A-449A-9B71-C0342B0D32BD}" type="parTrans" cxnId="{0C21B782-5E69-42B1-834B-ED0F01F829B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F97372-4EDB-4792-B5ED-38CEA9FA3A48}" type="sibTrans" cxnId="{0C21B782-5E69-42B1-834B-ED0F01F829B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6A1BD87-99F0-4C49-B259-FA3B3060A255}">
      <dgm:prSet phldrT="[Text]" custT="1"/>
      <dgm:spPr>
        <a:ln>
          <a:solidFill>
            <a:srgbClr val="3068F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Identify key messaging and channels.</a:t>
          </a:r>
        </a:p>
      </dgm:t>
    </dgm:pt>
    <dgm:pt modelId="{D765B030-3004-421D-BEBB-AFE9BE66042C}" type="parTrans" cxnId="{7F4777DF-02BD-42D2-B211-BBA9C3250618}">
      <dgm:prSet/>
      <dgm:spPr/>
      <dgm:t>
        <a:bodyPr/>
        <a:lstStyle/>
        <a:p>
          <a:endParaRPr lang="en-US"/>
        </a:p>
      </dgm:t>
    </dgm:pt>
    <dgm:pt modelId="{37CBE38D-F541-4463-9114-1DBBFA469BB8}" type="sibTrans" cxnId="{7F4777DF-02BD-42D2-B211-BBA9C3250618}">
      <dgm:prSet/>
      <dgm:spPr/>
      <dgm:t>
        <a:bodyPr/>
        <a:lstStyle/>
        <a:p>
          <a:endParaRPr lang="en-US"/>
        </a:p>
      </dgm:t>
    </dgm:pt>
    <dgm:pt modelId="{D58C4008-C287-43FF-8773-2A70F75E9747}">
      <dgm:prSet custT="1"/>
      <dgm:spPr>
        <a:ln>
          <a:solidFill>
            <a:srgbClr val="4A9608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Launch campaigns, select platforms.</a:t>
          </a:r>
        </a:p>
      </dgm:t>
    </dgm:pt>
    <dgm:pt modelId="{F34137DB-A7B8-46C6-8CB6-37E1BA1C9AAD}" type="parTrans" cxnId="{9E34265F-068E-4503-BEA7-B61594AFD978}">
      <dgm:prSet/>
      <dgm:spPr/>
      <dgm:t>
        <a:bodyPr/>
        <a:lstStyle/>
        <a:p>
          <a:endParaRPr lang="en-US"/>
        </a:p>
      </dgm:t>
    </dgm:pt>
    <dgm:pt modelId="{1AAEA1DD-3DFC-4272-9446-E0243791E96F}" type="sibTrans" cxnId="{9E34265F-068E-4503-BEA7-B61594AFD978}">
      <dgm:prSet/>
      <dgm:spPr/>
      <dgm:t>
        <a:bodyPr/>
        <a:lstStyle/>
        <a:p>
          <a:endParaRPr lang="en-US"/>
        </a:p>
      </dgm:t>
    </dgm:pt>
    <dgm:pt modelId="{63FBFD99-EC07-4746-BA30-52E0CECF033D}">
      <dgm:prSet phldrT="[Text]"/>
      <dgm:spPr>
        <a:ln>
          <a:solidFill>
            <a:srgbClr val="BD34B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Collect data and identify trends.</a:t>
          </a:r>
        </a:p>
      </dgm:t>
    </dgm:pt>
    <dgm:pt modelId="{00CF76A8-522B-4D08-A39C-EFF0E94FD5D1}" type="sibTrans" cxnId="{26CCC857-F1C4-4060-8636-0930501EB201}">
      <dgm:prSet/>
      <dgm:spPr/>
      <dgm:t>
        <a:bodyPr/>
        <a:lstStyle/>
        <a:p>
          <a:endParaRPr lang="en-US"/>
        </a:p>
      </dgm:t>
    </dgm:pt>
    <dgm:pt modelId="{541A423E-FE3A-45BE-B63C-327E4EC233A5}" type="parTrans" cxnId="{26CCC857-F1C4-4060-8636-0930501EB201}">
      <dgm:prSet/>
      <dgm:spPr/>
      <dgm:t>
        <a:bodyPr/>
        <a:lstStyle/>
        <a:p>
          <a:endParaRPr lang="en-US"/>
        </a:p>
      </dgm:t>
    </dgm:pt>
    <dgm:pt modelId="{0EA568B4-94E3-413A-AE71-CFFC8A0840E3}" type="pres">
      <dgm:prSet presAssocID="{C6609716-8E39-4D22-910C-BAD091981981}" presName="cycleMatrixDiagram" presStyleCnt="0">
        <dgm:presLayoutVars>
          <dgm:chMax val="1"/>
          <dgm:dir/>
          <dgm:animLvl val="lvl"/>
          <dgm:resizeHandles val="exact"/>
        </dgm:presLayoutVars>
      </dgm:prSet>
      <dgm:spPr/>
    </dgm:pt>
    <dgm:pt modelId="{79C44B94-2C8D-45B5-9515-14D3F5AAC26A}" type="pres">
      <dgm:prSet presAssocID="{C6609716-8E39-4D22-910C-BAD091981981}" presName="children" presStyleCnt="0"/>
      <dgm:spPr/>
    </dgm:pt>
    <dgm:pt modelId="{543D0C19-6F15-428F-9785-73E41D950B81}" type="pres">
      <dgm:prSet presAssocID="{C6609716-8E39-4D22-910C-BAD091981981}" presName="child1group" presStyleCnt="0"/>
      <dgm:spPr/>
    </dgm:pt>
    <dgm:pt modelId="{3AF09C24-BF61-4BEA-B40D-7C85C6D32866}" type="pres">
      <dgm:prSet presAssocID="{C6609716-8E39-4D22-910C-BAD091981981}" presName="child1" presStyleLbl="bgAcc1" presStyleIdx="0" presStyleCnt="4"/>
      <dgm:spPr/>
    </dgm:pt>
    <dgm:pt modelId="{42AAAB70-0FBF-4B99-99D5-6977CFC0A386}" type="pres">
      <dgm:prSet presAssocID="{C6609716-8E39-4D22-910C-BAD091981981}" presName="child1Text" presStyleLbl="bgAcc1" presStyleIdx="0" presStyleCnt="4">
        <dgm:presLayoutVars>
          <dgm:bulletEnabled val="1"/>
        </dgm:presLayoutVars>
      </dgm:prSet>
      <dgm:spPr/>
    </dgm:pt>
    <dgm:pt modelId="{FCFD3359-12C6-47B6-8010-CC006E89C863}" type="pres">
      <dgm:prSet presAssocID="{C6609716-8E39-4D22-910C-BAD091981981}" presName="child2group" presStyleCnt="0"/>
      <dgm:spPr/>
    </dgm:pt>
    <dgm:pt modelId="{68553FBF-2AED-4122-B9D3-AB3C257B445F}" type="pres">
      <dgm:prSet presAssocID="{C6609716-8E39-4D22-910C-BAD091981981}" presName="child2" presStyleLbl="bgAcc1" presStyleIdx="1" presStyleCnt="4"/>
      <dgm:spPr/>
    </dgm:pt>
    <dgm:pt modelId="{DF3F8BC5-D385-4E29-82D3-0D18AB17C701}" type="pres">
      <dgm:prSet presAssocID="{C6609716-8E39-4D22-910C-BAD091981981}" presName="child2Text" presStyleLbl="bgAcc1" presStyleIdx="1" presStyleCnt="4">
        <dgm:presLayoutVars>
          <dgm:bulletEnabled val="1"/>
        </dgm:presLayoutVars>
      </dgm:prSet>
      <dgm:spPr/>
    </dgm:pt>
    <dgm:pt modelId="{FC2435E8-000F-45A0-8B77-84C71CC4AB42}" type="pres">
      <dgm:prSet presAssocID="{C6609716-8E39-4D22-910C-BAD091981981}" presName="child3group" presStyleCnt="0"/>
      <dgm:spPr/>
    </dgm:pt>
    <dgm:pt modelId="{36125C8C-6612-4C86-928A-DA8D845D8A8F}" type="pres">
      <dgm:prSet presAssocID="{C6609716-8E39-4D22-910C-BAD091981981}" presName="child3" presStyleLbl="bgAcc1" presStyleIdx="2" presStyleCnt="4" custLinFactNeighborY="4284"/>
      <dgm:spPr/>
    </dgm:pt>
    <dgm:pt modelId="{8BCE84D6-02BC-4BD2-AC54-F9D19832F2FE}" type="pres">
      <dgm:prSet presAssocID="{C6609716-8E39-4D22-910C-BAD091981981}" presName="child3Text" presStyleLbl="bgAcc1" presStyleIdx="2" presStyleCnt="4">
        <dgm:presLayoutVars>
          <dgm:bulletEnabled val="1"/>
        </dgm:presLayoutVars>
      </dgm:prSet>
      <dgm:spPr/>
    </dgm:pt>
    <dgm:pt modelId="{A51A5472-FF37-44DA-95FA-DADE05AD29CE}" type="pres">
      <dgm:prSet presAssocID="{C6609716-8E39-4D22-910C-BAD091981981}" presName="child4group" presStyleCnt="0"/>
      <dgm:spPr/>
    </dgm:pt>
    <dgm:pt modelId="{8BA8B503-8615-4872-B6FF-21F9EE4B5959}" type="pres">
      <dgm:prSet presAssocID="{C6609716-8E39-4D22-910C-BAD091981981}" presName="child4" presStyleLbl="bgAcc1" presStyleIdx="3" presStyleCnt="4" custLinFactNeighborY="4284"/>
      <dgm:spPr/>
    </dgm:pt>
    <dgm:pt modelId="{E95A3B26-D843-4C69-8314-EE0ED035CDAC}" type="pres">
      <dgm:prSet presAssocID="{C6609716-8E39-4D22-910C-BAD091981981}" presName="child4Text" presStyleLbl="bgAcc1" presStyleIdx="3" presStyleCnt="4">
        <dgm:presLayoutVars>
          <dgm:bulletEnabled val="1"/>
        </dgm:presLayoutVars>
      </dgm:prSet>
      <dgm:spPr/>
    </dgm:pt>
    <dgm:pt modelId="{1C9D7C36-167C-43B8-836B-2BEF3C69BD42}" type="pres">
      <dgm:prSet presAssocID="{C6609716-8E39-4D22-910C-BAD091981981}" presName="childPlaceholder" presStyleCnt="0"/>
      <dgm:spPr/>
    </dgm:pt>
    <dgm:pt modelId="{6005CDA6-6099-4B55-B914-9A7831002E15}" type="pres">
      <dgm:prSet presAssocID="{C6609716-8E39-4D22-910C-BAD091981981}" presName="circle" presStyleCnt="0"/>
      <dgm:spPr/>
    </dgm:pt>
    <dgm:pt modelId="{1B67E2B6-8DA3-4B93-857A-AD3BBEFCDD9F}" type="pres">
      <dgm:prSet presAssocID="{C6609716-8E39-4D22-910C-BAD091981981}" presName="quadrant1" presStyleLbl="node1" presStyleIdx="0" presStyleCnt="4">
        <dgm:presLayoutVars>
          <dgm:chMax val="1"/>
          <dgm:bulletEnabled val="1"/>
        </dgm:presLayoutVars>
      </dgm:prSet>
      <dgm:spPr/>
    </dgm:pt>
    <dgm:pt modelId="{A5F550CF-6E51-482B-ADCC-0611D205F02F}" type="pres">
      <dgm:prSet presAssocID="{C6609716-8E39-4D22-910C-BAD091981981}" presName="quadrant2" presStyleLbl="node1" presStyleIdx="1" presStyleCnt="4">
        <dgm:presLayoutVars>
          <dgm:chMax val="1"/>
          <dgm:bulletEnabled val="1"/>
        </dgm:presLayoutVars>
      </dgm:prSet>
      <dgm:spPr/>
    </dgm:pt>
    <dgm:pt modelId="{B312D610-00B5-49C0-9A3B-2665686F0B90}" type="pres">
      <dgm:prSet presAssocID="{C6609716-8E39-4D22-910C-BAD091981981}" presName="quadrant3" presStyleLbl="node1" presStyleIdx="2" presStyleCnt="4">
        <dgm:presLayoutVars>
          <dgm:chMax val="1"/>
          <dgm:bulletEnabled val="1"/>
        </dgm:presLayoutVars>
      </dgm:prSet>
      <dgm:spPr/>
    </dgm:pt>
    <dgm:pt modelId="{2DF286D6-0C05-441A-92A0-FEFF13EF3639}" type="pres">
      <dgm:prSet presAssocID="{C6609716-8E39-4D22-910C-BAD091981981}" presName="quadrant4" presStyleLbl="node1" presStyleIdx="3" presStyleCnt="4">
        <dgm:presLayoutVars>
          <dgm:chMax val="1"/>
          <dgm:bulletEnabled val="1"/>
        </dgm:presLayoutVars>
      </dgm:prSet>
      <dgm:spPr/>
    </dgm:pt>
    <dgm:pt modelId="{4AD16E01-FBC4-4099-AC64-54CC4EA3150A}" type="pres">
      <dgm:prSet presAssocID="{C6609716-8E39-4D22-910C-BAD091981981}" presName="quadrantPlaceholder" presStyleCnt="0"/>
      <dgm:spPr/>
    </dgm:pt>
    <dgm:pt modelId="{228C9158-2440-4E10-BC3F-F1DEAD0B5FCF}" type="pres">
      <dgm:prSet presAssocID="{C6609716-8E39-4D22-910C-BAD091981981}" presName="center1" presStyleLbl="fgShp" presStyleIdx="0" presStyleCnt="2"/>
      <dgm:spPr/>
    </dgm:pt>
    <dgm:pt modelId="{921CF7AB-AB22-4B3C-ACFC-FEBC88EC30E3}" type="pres">
      <dgm:prSet presAssocID="{C6609716-8E39-4D22-910C-BAD091981981}" presName="center2" presStyleLbl="fgShp" presStyleIdx="1" presStyleCnt="2"/>
      <dgm:spPr/>
    </dgm:pt>
  </dgm:ptLst>
  <dgm:cxnLst>
    <dgm:cxn modelId="{21277B00-7AB0-402A-B214-F346E3649EA8}" type="presOf" srcId="{AA5EE762-3DC1-48A7-B442-46F6011EF968}" destId="{42AAAB70-0FBF-4B99-99D5-6977CFC0A386}" srcOrd="1" destOrd="0" presId="urn:microsoft.com/office/officeart/2005/8/layout/cycle4"/>
    <dgm:cxn modelId="{2CA2E916-EB31-41C9-A1AB-5BB9128DA585}" srcId="{C6609716-8E39-4D22-910C-BAD091981981}" destId="{3D992BA7-1B1A-4E0B-96F0-329169F6619D}" srcOrd="2" destOrd="0" parTransId="{8BF86D70-0256-4281-AAC2-B8EB9A7F61D1}" sibTransId="{570CECBE-09E3-4A4E-8D0A-94533AB4C3C1}"/>
    <dgm:cxn modelId="{4CA26728-7874-4B73-BD12-99664EADF37B}" type="presOf" srcId="{A6A1BD87-99F0-4C49-B259-FA3B3060A255}" destId="{42AAAB70-0FBF-4B99-99D5-6977CFC0A386}" srcOrd="1" destOrd="1" presId="urn:microsoft.com/office/officeart/2005/8/layout/cycle4"/>
    <dgm:cxn modelId="{EC5E783D-F833-47D8-8847-FB4E83C4CB77}" type="presOf" srcId="{63FBFD99-EC07-4746-BA30-52E0CECF033D}" destId="{8BCE84D6-02BC-4BD2-AC54-F9D19832F2FE}" srcOrd="1" destOrd="1" presId="urn:microsoft.com/office/officeart/2005/8/layout/cycle4"/>
    <dgm:cxn modelId="{9E34265F-068E-4503-BEA7-B61594AFD978}" srcId="{1BD51212-DAF5-4A9E-8499-FEC3A12AC312}" destId="{D58C4008-C287-43FF-8773-2A70F75E9747}" srcOrd="1" destOrd="0" parTransId="{F34137DB-A7B8-46C6-8CB6-37E1BA1C9AAD}" sibTransId="{1AAEA1DD-3DFC-4272-9446-E0243791E96F}"/>
    <dgm:cxn modelId="{8ED0A668-13F8-4763-A87F-F65BE3A8DC28}" srcId="{3D992BA7-1B1A-4E0B-96F0-329169F6619D}" destId="{19C32643-A7E0-47FC-937B-7F6DA3126A4F}" srcOrd="0" destOrd="0" parTransId="{E6413306-BFB1-43CA-8301-973E12BE57D4}" sibTransId="{27E1E825-CD0F-4172-80C7-B61E4ED5F6E9}"/>
    <dgm:cxn modelId="{703D964C-964C-470D-BB3F-4287B45D4453}" srcId="{C6609716-8E39-4D22-910C-BAD091981981}" destId="{C9E33738-4A7C-4123-95EB-6D7FD88B11F0}" srcOrd="0" destOrd="0" parTransId="{732384CA-5952-479B-B148-F4D90FA3B2E6}" sibTransId="{ABEA5A85-EDF7-4559-9053-18E364241C53}"/>
    <dgm:cxn modelId="{F185EF6E-AB0A-4EEE-AC68-7B8BE1A95E61}" type="presOf" srcId="{3D992BA7-1B1A-4E0B-96F0-329169F6619D}" destId="{B312D610-00B5-49C0-9A3B-2665686F0B90}" srcOrd="0" destOrd="0" presId="urn:microsoft.com/office/officeart/2005/8/layout/cycle4"/>
    <dgm:cxn modelId="{8B1C154F-E49E-4384-B351-C8959BA059E9}" type="presOf" srcId="{A5527C98-0901-4AD9-B1B6-C0DD2DF06E58}" destId="{2DF286D6-0C05-441A-92A0-FEFF13EF3639}" srcOrd="0" destOrd="0" presId="urn:microsoft.com/office/officeart/2005/8/layout/cycle4"/>
    <dgm:cxn modelId="{30400B71-DF39-44B2-B3DF-8C66AC0751D3}" type="presOf" srcId="{4E7B530C-7BCF-4A25-BF51-23953D1A5007}" destId="{DF3F8BC5-D385-4E29-82D3-0D18AB17C701}" srcOrd="1" destOrd="0" presId="urn:microsoft.com/office/officeart/2005/8/layout/cycle4"/>
    <dgm:cxn modelId="{26CCC857-F1C4-4060-8636-0930501EB201}" srcId="{3D992BA7-1B1A-4E0B-96F0-329169F6619D}" destId="{63FBFD99-EC07-4746-BA30-52E0CECF033D}" srcOrd="1" destOrd="0" parTransId="{541A423E-FE3A-45BE-B63C-327E4EC233A5}" sibTransId="{00CF76A8-522B-4D08-A39C-EFF0E94FD5D1}"/>
    <dgm:cxn modelId="{6A37A17F-868C-4200-A19B-598CC22904CC}" srcId="{1BD51212-DAF5-4A9E-8499-FEC3A12AC312}" destId="{4E7B530C-7BCF-4A25-BF51-23953D1A5007}" srcOrd="0" destOrd="0" parTransId="{22CE6865-6719-452D-8447-C3C63ECF0969}" sibTransId="{2B5394C7-9553-4BA6-A396-CB721A9BDFCA}"/>
    <dgm:cxn modelId="{0C21B782-5E69-42B1-834B-ED0F01F829BA}" srcId="{A5527C98-0901-4AD9-B1B6-C0DD2DF06E58}" destId="{6C646FFC-2516-48B6-8B9A-BC8C72B8D491}" srcOrd="0" destOrd="0" parTransId="{576FA6EA-7C5A-449A-9B71-C0342B0D32BD}" sibTransId="{ABF97372-4EDB-4792-B5ED-38CEA9FA3A48}"/>
    <dgm:cxn modelId="{7DA69F90-7C18-48DC-BFFA-21B07EC5E788}" type="presOf" srcId="{6C646FFC-2516-48B6-8B9A-BC8C72B8D491}" destId="{8BA8B503-8615-4872-B6FF-21F9EE4B5959}" srcOrd="0" destOrd="0" presId="urn:microsoft.com/office/officeart/2005/8/layout/cycle4"/>
    <dgm:cxn modelId="{974B4A97-896B-4BC6-B254-DEF05B1F4402}" type="presOf" srcId="{D58C4008-C287-43FF-8773-2A70F75E9747}" destId="{68553FBF-2AED-4122-B9D3-AB3C257B445F}" srcOrd="0" destOrd="1" presId="urn:microsoft.com/office/officeart/2005/8/layout/cycle4"/>
    <dgm:cxn modelId="{46B8FFA9-01B3-4391-B30F-A5C2B7779D7E}" type="presOf" srcId="{A6A1BD87-99F0-4C49-B259-FA3B3060A255}" destId="{3AF09C24-BF61-4BEA-B40D-7C85C6D32866}" srcOrd="0" destOrd="1" presId="urn:microsoft.com/office/officeart/2005/8/layout/cycle4"/>
    <dgm:cxn modelId="{0C4C34AD-0959-437C-8083-565353D8CA8D}" srcId="{C9E33738-4A7C-4123-95EB-6D7FD88B11F0}" destId="{AA5EE762-3DC1-48A7-B442-46F6011EF968}" srcOrd="0" destOrd="0" parTransId="{D84C2C02-9E2A-405A-A3EE-117B6B8D0EF9}" sibTransId="{02DFC79D-6DD5-465A-B56F-68A7175F130B}"/>
    <dgm:cxn modelId="{AE17C5B5-BE80-4E67-B9DC-11B085F1269C}" type="presOf" srcId="{AA5EE762-3DC1-48A7-B442-46F6011EF968}" destId="{3AF09C24-BF61-4BEA-B40D-7C85C6D32866}" srcOrd="0" destOrd="0" presId="urn:microsoft.com/office/officeart/2005/8/layout/cycle4"/>
    <dgm:cxn modelId="{F67EFCB6-5140-4C2B-822B-DC0A2C4269F8}" type="presOf" srcId="{6C646FFC-2516-48B6-8B9A-BC8C72B8D491}" destId="{E95A3B26-D843-4C69-8314-EE0ED035CDAC}" srcOrd="1" destOrd="0" presId="urn:microsoft.com/office/officeart/2005/8/layout/cycle4"/>
    <dgm:cxn modelId="{A5C7A6B8-22AB-4B5F-827A-2CFE4D90BBBB}" type="presOf" srcId="{19C32643-A7E0-47FC-937B-7F6DA3126A4F}" destId="{8BCE84D6-02BC-4BD2-AC54-F9D19832F2FE}" srcOrd="1" destOrd="0" presId="urn:microsoft.com/office/officeart/2005/8/layout/cycle4"/>
    <dgm:cxn modelId="{09A335D7-5BAE-4710-8F2D-8572DDC3E47A}" srcId="{C6609716-8E39-4D22-910C-BAD091981981}" destId="{A5527C98-0901-4AD9-B1B6-C0DD2DF06E58}" srcOrd="3" destOrd="0" parTransId="{7F40621D-222B-4298-ACA9-5F574FF31012}" sibTransId="{813B6250-DDDF-4512-879B-107E091F955A}"/>
    <dgm:cxn modelId="{9D1A77D8-9EF0-4733-857E-88710BFE099C}" type="presOf" srcId="{4E7B530C-7BCF-4A25-BF51-23953D1A5007}" destId="{68553FBF-2AED-4122-B9D3-AB3C257B445F}" srcOrd="0" destOrd="0" presId="urn:microsoft.com/office/officeart/2005/8/layout/cycle4"/>
    <dgm:cxn modelId="{7F4777DF-02BD-42D2-B211-BBA9C3250618}" srcId="{C9E33738-4A7C-4123-95EB-6D7FD88B11F0}" destId="{A6A1BD87-99F0-4C49-B259-FA3B3060A255}" srcOrd="1" destOrd="0" parTransId="{D765B030-3004-421D-BEBB-AFE9BE66042C}" sibTransId="{37CBE38D-F541-4463-9114-1DBBFA469BB8}"/>
    <dgm:cxn modelId="{CEEA94F0-8CD4-45BD-8499-980A8B384A2E}" type="presOf" srcId="{C6609716-8E39-4D22-910C-BAD091981981}" destId="{0EA568B4-94E3-413A-AE71-CFFC8A0840E3}" srcOrd="0" destOrd="0" presId="urn:microsoft.com/office/officeart/2005/8/layout/cycle4"/>
    <dgm:cxn modelId="{ED0268F2-85B2-450A-BB0B-2B6D8BEC67B1}" type="presOf" srcId="{63FBFD99-EC07-4746-BA30-52E0CECF033D}" destId="{36125C8C-6612-4C86-928A-DA8D845D8A8F}" srcOrd="0" destOrd="1" presId="urn:microsoft.com/office/officeart/2005/8/layout/cycle4"/>
    <dgm:cxn modelId="{7F3C88F4-D5E4-4B1B-B01F-FE81B87771ED}" type="presOf" srcId="{19C32643-A7E0-47FC-937B-7F6DA3126A4F}" destId="{36125C8C-6612-4C86-928A-DA8D845D8A8F}" srcOrd="0" destOrd="0" presId="urn:microsoft.com/office/officeart/2005/8/layout/cycle4"/>
    <dgm:cxn modelId="{9538C5F8-6F0C-462C-8DF3-2E921326E908}" type="presOf" srcId="{C9E33738-4A7C-4123-95EB-6D7FD88B11F0}" destId="{1B67E2B6-8DA3-4B93-857A-AD3BBEFCDD9F}" srcOrd="0" destOrd="0" presId="urn:microsoft.com/office/officeart/2005/8/layout/cycle4"/>
    <dgm:cxn modelId="{595AC0FA-4900-462C-9F15-934F46E6EB34}" type="presOf" srcId="{1BD51212-DAF5-4A9E-8499-FEC3A12AC312}" destId="{A5F550CF-6E51-482B-ADCC-0611D205F02F}" srcOrd="0" destOrd="0" presId="urn:microsoft.com/office/officeart/2005/8/layout/cycle4"/>
    <dgm:cxn modelId="{32586BFC-198D-4DCC-9450-A735CB53B21E}" type="presOf" srcId="{D58C4008-C287-43FF-8773-2A70F75E9747}" destId="{DF3F8BC5-D385-4E29-82D3-0D18AB17C701}" srcOrd="1" destOrd="1" presId="urn:microsoft.com/office/officeart/2005/8/layout/cycle4"/>
    <dgm:cxn modelId="{9AE497FD-8885-40ED-9F26-9DE8C911692C}" srcId="{C6609716-8E39-4D22-910C-BAD091981981}" destId="{1BD51212-DAF5-4A9E-8499-FEC3A12AC312}" srcOrd="1" destOrd="0" parTransId="{A8438DAD-286B-47DA-B548-04B79F1952A9}" sibTransId="{09D13B89-49A2-4EC6-AE1A-98D0C1D747CF}"/>
    <dgm:cxn modelId="{0790E257-F9C2-449B-9FFD-734726B7CB57}" type="presParOf" srcId="{0EA568B4-94E3-413A-AE71-CFFC8A0840E3}" destId="{79C44B94-2C8D-45B5-9515-14D3F5AAC26A}" srcOrd="0" destOrd="0" presId="urn:microsoft.com/office/officeart/2005/8/layout/cycle4"/>
    <dgm:cxn modelId="{83CE99B8-BC4E-4066-A6A2-AF02757DEE79}" type="presParOf" srcId="{79C44B94-2C8D-45B5-9515-14D3F5AAC26A}" destId="{543D0C19-6F15-428F-9785-73E41D950B81}" srcOrd="0" destOrd="0" presId="urn:microsoft.com/office/officeart/2005/8/layout/cycle4"/>
    <dgm:cxn modelId="{826CAA49-20D1-4653-A6DE-8D5D4A177094}" type="presParOf" srcId="{543D0C19-6F15-428F-9785-73E41D950B81}" destId="{3AF09C24-BF61-4BEA-B40D-7C85C6D32866}" srcOrd="0" destOrd="0" presId="urn:microsoft.com/office/officeart/2005/8/layout/cycle4"/>
    <dgm:cxn modelId="{ABB60ED1-4F3A-4896-8CC9-2020B5972363}" type="presParOf" srcId="{543D0C19-6F15-428F-9785-73E41D950B81}" destId="{42AAAB70-0FBF-4B99-99D5-6977CFC0A386}" srcOrd="1" destOrd="0" presId="urn:microsoft.com/office/officeart/2005/8/layout/cycle4"/>
    <dgm:cxn modelId="{C1783448-8205-4A8F-BE2E-D776D1D3BBEB}" type="presParOf" srcId="{79C44B94-2C8D-45B5-9515-14D3F5AAC26A}" destId="{FCFD3359-12C6-47B6-8010-CC006E89C863}" srcOrd="1" destOrd="0" presId="urn:microsoft.com/office/officeart/2005/8/layout/cycle4"/>
    <dgm:cxn modelId="{739416B3-B42F-4B35-8300-B8148007817B}" type="presParOf" srcId="{FCFD3359-12C6-47B6-8010-CC006E89C863}" destId="{68553FBF-2AED-4122-B9D3-AB3C257B445F}" srcOrd="0" destOrd="0" presId="urn:microsoft.com/office/officeart/2005/8/layout/cycle4"/>
    <dgm:cxn modelId="{AAC5A9CC-8C2F-4E3C-942F-12A135A2798D}" type="presParOf" srcId="{FCFD3359-12C6-47B6-8010-CC006E89C863}" destId="{DF3F8BC5-D385-4E29-82D3-0D18AB17C701}" srcOrd="1" destOrd="0" presId="urn:microsoft.com/office/officeart/2005/8/layout/cycle4"/>
    <dgm:cxn modelId="{DEE5FFE5-D5A8-412F-9D90-BC6ED7767085}" type="presParOf" srcId="{79C44B94-2C8D-45B5-9515-14D3F5AAC26A}" destId="{FC2435E8-000F-45A0-8B77-84C71CC4AB42}" srcOrd="2" destOrd="0" presId="urn:microsoft.com/office/officeart/2005/8/layout/cycle4"/>
    <dgm:cxn modelId="{AF6D0454-1CD8-4F15-877C-902D708155BE}" type="presParOf" srcId="{FC2435E8-000F-45A0-8B77-84C71CC4AB42}" destId="{36125C8C-6612-4C86-928A-DA8D845D8A8F}" srcOrd="0" destOrd="0" presId="urn:microsoft.com/office/officeart/2005/8/layout/cycle4"/>
    <dgm:cxn modelId="{AB60B598-0CCA-47CB-A5A0-8E91BA3EFE12}" type="presParOf" srcId="{FC2435E8-000F-45A0-8B77-84C71CC4AB42}" destId="{8BCE84D6-02BC-4BD2-AC54-F9D19832F2FE}" srcOrd="1" destOrd="0" presId="urn:microsoft.com/office/officeart/2005/8/layout/cycle4"/>
    <dgm:cxn modelId="{6F8564FC-02AD-439A-8275-2F61E2C3B7C4}" type="presParOf" srcId="{79C44B94-2C8D-45B5-9515-14D3F5AAC26A}" destId="{A51A5472-FF37-44DA-95FA-DADE05AD29CE}" srcOrd="3" destOrd="0" presId="urn:microsoft.com/office/officeart/2005/8/layout/cycle4"/>
    <dgm:cxn modelId="{796AA15F-BB66-437F-AFC8-B343996A28FA}" type="presParOf" srcId="{A51A5472-FF37-44DA-95FA-DADE05AD29CE}" destId="{8BA8B503-8615-4872-B6FF-21F9EE4B5959}" srcOrd="0" destOrd="0" presId="urn:microsoft.com/office/officeart/2005/8/layout/cycle4"/>
    <dgm:cxn modelId="{02BE2495-F292-45D2-B23E-F3A9DF32F066}" type="presParOf" srcId="{A51A5472-FF37-44DA-95FA-DADE05AD29CE}" destId="{E95A3B26-D843-4C69-8314-EE0ED035CDAC}" srcOrd="1" destOrd="0" presId="urn:microsoft.com/office/officeart/2005/8/layout/cycle4"/>
    <dgm:cxn modelId="{506CDCA0-C4EE-4A55-B35C-08820F6A4970}" type="presParOf" srcId="{79C44B94-2C8D-45B5-9515-14D3F5AAC26A}" destId="{1C9D7C36-167C-43B8-836B-2BEF3C69BD42}" srcOrd="4" destOrd="0" presId="urn:microsoft.com/office/officeart/2005/8/layout/cycle4"/>
    <dgm:cxn modelId="{373CF33B-0873-4F16-BBF7-BD9B8CF50418}" type="presParOf" srcId="{0EA568B4-94E3-413A-AE71-CFFC8A0840E3}" destId="{6005CDA6-6099-4B55-B914-9A7831002E15}" srcOrd="1" destOrd="0" presId="urn:microsoft.com/office/officeart/2005/8/layout/cycle4"/>
    <dgm:cxn modelId="{AA7E503E-3669-4178-AC26-F11578205157}" type="presParOf" srcId="{6005CDA6-6099-4B55-B914-9A7831002E15}" destId="{1B67E2B6-8DA3-4B93-857A-AD3BBEFCDD9F}" srcOrd="0" destOrd="0" presId="urn:microsoft.com/office/officeart/2005/8/layout/cycle4"/>
    <dgm:cxn modelId="{14B03B75-C612-46AA-943D-06804929CF5E}" type="presParOf" srcId="{6005CDA6-6099-4B55-B914-9A7831002E15}" destId="{A5F550CF-6E51-482B-ADCC-0611D205F02F}" srcOrd="1" destOrd="0" presId="urn:microsoft.com/office/officeart/2005/8/layout/cycle4"/>
    <dgm:cxn modelId="{46052393-277A-4738-8EA9-9674662EC4C1}" type="presParOf" srcId="{6005CDA6-6099-4B55-B914-9A7831002E15}" destId="{B312D610-00B5-49C0-9A3B-2665686F0B90}" srcOrd="2" destOrd="0" presId="urn:microsoft.com/office/officeart/2005/8/layout/cycle4"/>
    <dgm:cxn modelId="{FAA62AE0-F69B-498D-A8B8-DCD21CAD4420}" type="presParOf" srcId="{6005CDA6-6099-4B55-B914-9A7831002E15}" destId="{2DF286D6-0C05-441A-92A0-FEFF13EF3639}" srcOrd="3" destOrd="0" presId="urn:microsoft.com/office/officeart/2005/8/layout/cycle4"/>
    <dgm:cxn modelId="{2644DFBB-962E-4ED9-9EB4-AFB0ADAB49E1}" type="presParOf" srcId="{6005CDA6-6099-4B55-B914-9A7831002E15}" destId="{4AD16E01-FBC4-4099-AC64-54CC4EA3150A}" srcOrd="4" destOrd="0" presId="urn:microsoft.com/office/officeart/2005/8/layout/cycle4"/>
    <dgm:cxn modelId="{3455A81E-479D-45B7-8A8F-23FC2949DE1D}" type="presParOf" srcId="{0EA568B4-94E3-413A-AE71-CFFC8A0840E3}" destId="{228C9158-2440-4E10-BC3F-F1DEAD0B5FCF}" srcOrd="2" destOrd="0" presId="urn:microsoft.com/office/officeart/2005/8/layout/cycle4"/>
    <dgm:cxn modelId="{EBD6E2D4-352D-4299-9979-C8E584CBFA76}" type="presParOf" srcId="{0EA568B4-94E3-413A-AE71-CFFC8A0840E3}" destId="{921CF7AB-AB22-4B3C-ACFC-FEBC88EC30E3}" srcOrd="3" destOrd="0" presId="urn:microsoft.com/office/officeart/2005/8/layout/cycle4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125C8C-6612-4C86-928A-DA8D845D8A8F}">
      <dsp:nvSpPr>
        <dsp:cNvPr id="0" name=""/>
        <dsp:cNvSpPr/>
      </dsp:nvSpPr>
      <dsp:spPr>
        <a:xfrm>
          <a:off x="3685032" y="3304669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BD34B7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Track performance and engagement.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Collect data and identify trends.</a:t>
          </a:r>
        </a:p>
      </dsp:txBody>
      <dsp:txXfrm>
        <a:off x="4394740" y="3702567"/>
        <a:ext cx="1516721" cy="1033004"/>
      </dsp:txXfrm>
    </dsp:sp>
    <dsp:sp modelId="{8BA8B503-8615-4872-B6FF-21F9EE4B5959}">
      <dsp:nvSpPr>
        <dsp:cNvPr id="0" name=""/>
        <dsp:cNvSpPr/>
      </dsp:nvSpPr>
      <dsp:spPr>
        <a:xfrm>
          <a:off x="0" y="3304669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1D5B6F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Adjust strategies, use insights.
Refine campaigns, improve results.</a:t>
          </a:r>
        </a:p>
      </dsp:txBody>
      <dsp:txXfrm>
        <a:off x="32138" y="3702567"/>
        <a:ext cx="1516721" cy="1033004"/>
      </dsp:txXfrm>
    </dsp:sp>
    <dsp:sp modelId="{68553FBF-2AED-4122-B9D3-AB3C257B445F}">
      <dsp:nvSpPr>
        <dsp:cNvPr id="0" name=""/>
        <dsp:cNvSpPr/>
      </dsp:nvSpPr>
      <dsp:spPr>
        <a:xfrm>
          <a:off x="3685032" y="133032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4A9608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Create content, apply strategies. 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Launch campaigns, select platforms.</a:t>
          </a:r>
        </a:p>
      </dsp:txBody>
      <dsp:txXfrm>
        <a:off x="4394740" y="165170"/>
        <a:ext cx="1516721" cy="1033004"/>
      </dsp:txXfrm>
    </dsp:sp>
    <dsp:sp modelId="{3AF09C24-BF61-4BEA-B40D-7C85C6D32866}">
      <dsp:nvSpPr>
        <dsp:cNvPr id="0" name=""/>
        <dsp:cNvSpPr/>
      </dsp:nvSpPr>
      <dsp:spPr>
        <a:xfrm>
          <a:off x="0" y="133032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3068F7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Define goals and target audience.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Identify key messaging and channels.</a:t>
          </a:r>
        </a:p>
      </dsp:txBody>
      <dsp:txXfrm>
        <a:off x="32138" y="165170"/>
        <a:ext cx="1516721" cy="1033004"/>
      </dsp:txXfrm>
    </dsp:sp>
    <dsp:sp modelId="{1B67E2B6-8DA3-4B93-857A-AD3BBEFCDD9F}">
      <dsp:nvSpPr>
        <dsp:cNvPr id="0" name=""/>
        <dsp:cNvSpPr/>
      </dsp:nvSpPr>
      <dsp:spPr>
        <a:xfrm>
          <a:off x="946403" y="393636"/>
          <a:ext cx="1979676" cy="1979676"/>
        </a:xfrm>
        <a:prstGeom prst="pieWedge">
          <a:avLst/>
        </a:prstGeom>
        <a:solidFill>
          <a:srgbClr val="3068F7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Planning</a:t>
          </a:r>
        </a:p>
      </dsp:txBody>
      <dsp:txXfrm>
        <a:off x="1526237" y="973470"/>
        <a:ext cx="1399842" cy="1399842"/>
      </dsp:txXfrm>
    </dsp:sp>
    <dsp:sp modelId="{A5F550CF-6E51-482B-ADCC-0611D205F02F}">
      <dsp:nvSpPr>
        <dsp:cNvPr id="0" name=""/>
        <dsp:cNvSpPr/>
      </dsp:nvSpPr>
      <dsp:spPr>
        <a:xfrm rot="5400000">
          <a:off x="3017519" y="393636"/>
          <a:ext cx="1979676" cy="1979676"/>
        </a:xfrm>
        <a:prstGeom prst="pieWedge">
          <a:avLst/>
        </a:prstGeom>
        <a:solidFill>
          <a:srgbClr val="4A9608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Execution</a:t>
          </a:r>
        </a:p>
      </dsp:txBody>
      <dsp:txXfrm rot="-5400000">
        <a:off x="3017519" y="973470"/>
        <a:ext cx="1399842" cy="1399842"/>
      </dsp:txXfrm>
    </dsp:sp>
    <dsp:sp modelId="{B312D610-00B5-49C0-9A3B-2665686F0B90}">
      <dsp:nvSpPr>
        <dsp:cNvPr id="0" name=""/>
        <dsp:cNvSpPr/>
      </dsp:nvSpPr>
      <dsp:spPr>
        <a:xfrm rot="10800000">
          <a:off x="3017519" y="2464752"/>
          <a:ext cx="1979676" cy="1979676"/>
        </a:xfrm>
        <a:prstGeom prst="pieWedge">
          <a:avLst/>
        </a:prstGeom>
        <a:solidFill>
          <a:srgbClr val="BD34B7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Monitoring</a:t>
          </a:r>
        </a:p>
      </dsp:txBody>
      <dsp:txXfrm rot="10800000">
        <a:off x="3017519" y="2464752"/>
        <a:ext cx="1399842" cy="1399842"/>
      </dsp:txXfrm>
    </dsp:sp>
    <dsp:sp modelId="{2DF286D6-0C05-441A-92A0-FEFF13EF3639}">
      <dsp:nvSpPr>
        <dsp:cNvPr id="0" name=""/>
        <dsp:cNvSpPr/>
      </dsp:nvSpPr>
      <dsp:spPr>
        <a:xfrm rot="16200000">
          <a:off x="946403" y="2464752"/>
          <a:ext cx="1979676" cy="1979676"/>
        </a:xfrm>
        <a:prstGeom prst="pieWedge">
          <a:avLst/>
        </a:prstGeom>
        <a:solidFill>
          <a:srgbClr val="1D5B6F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Optimization</a:t>
          </a:r>
        </a:p>
      </dsp:txBody>
      <dsp:txXfrm rot="5400000">
        <a:off x="1526237" y="2464752"/>
        <a:ext cx="1399842" cy="1399842"/>
      </dsp:txXfrm>
    </dsp:sp>
    <dsp:sp modelId="{228C9158-2440-4E10-BC3F-F1DEAD0B5FCF}">
      <dsp:nvSpPr>
        <dsp:cNvPr id="0" name=""/>
        <dsp:cNvSpPr/>
      </dsp:nvSpPr>
      <dsp:spPr>
        <a:xfrm>
          <a:off x="2630042" y="2007552"/>
          <a:ext cx="683514" cy="594360"/>
        </a:xfrm>
        <a:prstGeom prst="circularArrow">
          <a:avLst/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21CF7AB-AB22-4B3C-ACFC-FEBC88EC30E3}">
      <dsp:nvSpPr>
        <dsp:cNvPr id="0" name=""/>
        <dsp:cNvSpPr/>
      </dsp:nvSpPr>
      <dsp:spPr>
        <a:xfrm rot="10800000">
          <a:off x="2630042" y="2236152"/>
          <a:ext cx="683514" cy="594360"/>
        </a:xfrm>
        <a:prstGeom prst="circularArrow">
          <a:avLst/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4">
  <dgm:title val=""/>
  <dgm:desc val=""/>
  <dgm:catLst>
    <dgm:cat type="relationship" pri="26000"/>
    <dgm:cat type="cycle" pri="13000"/>
    <dgm:cat type="matrix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cycleMatrixDiagram">
    <dgm:varLst>
      <dgm:chMax val="1"/>
      <dgm:dir/>
      <dgm:animLvl val="lvl"/>
      <dgm:resizeHandles val="exact"/>
    </dgm:varLst>
    <dgm:alg type="composite">
      <dgm:param type="ar" val="1.3"/>
    </dgm:alg>
    <dgm:shape xmlns:r="http://schemas.openxmlformats.org/officeDocument/2006/relationships" r:blip="">
      <dgm:adjLst/>
    </dgm:shape>
    <dgm:presOf/>
    <dgm:constrLst>
      <dgm:constr type="w" for="ch" forName="children" refType="w"/>
      <dgm:constr type="h" for="ch" forName="children" refType="w" refFor="ch" refForName="children" fact="0.77"/>
      <dgm:constr type="ctrX" for="ch" forName="children" refType="w" fact="0.5"/>
      <dgm:constr type="ctrY" for="ch" forName="children" refType="h" fact="0.5"/>
      <dgm:constr type="w" for="ch" forName="circle" refType="w"/>
      <dgm:constr type="h" for="ch" forName="circle" refType="h"/>
      <dgm:constr type="ctrX" for="ch" forName="circle" refType="w" fact="0.5"/>
      <dgm:constr type="ctrY" for="ch" forName="circle" refType="h" fact="0.5"/>
      <dgm:constr type="w" for="ch" forName="center1" refType="w" fact="0.115"/>
      <dgm:constr type="h" for="ch" forName="center1" refType="w" fact="0.1"/>
      <dgm:constr type="ctrX" for="ch" forName="center1" refType="w" fact="0.5"/>
      <dgm:constr type="ctrY" for="ch" forName="center1" refType="h" fact="0.475"/>
      <dgm:constr type="w" for="ch" forName="center2" refType="w" fact="0.115"/>
      <dgm:constr type="h" for="ch" forName="center2" refType="w" fact="0.1"/>
      <dgm:constr type="ctrX" for="ch" forName="center2" refType="w" fact="0.5"/>
      <dgm:constr type="ctrY" for="ch" forName="center2" refType="h" fact="0.525"/>
    </dgm:constrLst>
    <dgm:ruleLst/>
    <dgm:choose name="Name0">
      <dgm:if name="Name1" axis="ch" ptType="node" func="cnt" op="gte" val="1">
        <dgm:layoutNode name="children">
          <dgm:alg type="composite">
            <dgm:param type="ar" val="1.3"/>
          </dgm:alg>
          <dgm:shape xmlns:r="http://schemas.openxmlformats.org/officeDocument/2006/relationships" r:blip="">
            <dgm:adjLst/>
          </dgm:shape>
          <dgm:presOf/>
          <dgm:choose name="Name2">
            <dgm:if name="Name3" func="var" arg="dir" op="equ" val="norm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l" for="ch" forName="child1group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r" for="ch" forName="child2group" refType="w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r" for="ch" forName="child3group" refType="w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l" for="ch" forName="child4group"/>
              </dgm:constrLst>
            </dgm:if>
            <dgm:else name="Name4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r" for="ch" forName="child1group" refType="w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l" for="ch" forName="child2group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l" for="ch" forName="child3group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r" for="ch" forName="child4group" refType="w"/>
              </dgm:constrLst>
            </dgm:else>
          </dgm:choose>
          <dgm:ruleLst/>
          <dgm:choose name="Name5">
            <dgm:if name="Name6" axis="ch ch" ptType="node node" st="1 1" cnt="1 0" func="cnt" op="gte" val="1">
              <dgm:layoutNode name="child1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7">
                  <dgm:if name="Name8" func="var" arg="dir" op="equ" val="norm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l" for="ch" forName="child1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l" for="ch" forName="child1Text"/>
                    </dgm:constrLst>
                  </dgm:if>
                  <dgm:else name="Name9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r" for="ch" forName="child1" refType="w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r" for="ch" forName="child1Text" refType="w"/>
                    </dgm:constrLst>
                  </dgm:else>
                </dgm:choose>
                <dgm:ruleLst/>
                <dgm:layoutNode name="child1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1 1" cnt="1 0"/>
                  <dgm:constrLst/>
                  <dgm:ruleLst/>
                </dgm:layoutNode>
                <dgm:layoutNode name="child1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1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0"/>
          </dgm:choose>
          <dgm:choose name="Name11">
            <dgm:if name="Name12" axis="ch ch" ptType="node node" st="2 1" cnt="1 0" func="cnt" op="gte" val="1">
              <dgm:layoutNode name="child2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choose name="Name13">
                  <dgm:if name="Name14" func="var" arg="dir" op="equ" val="norm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r" for="ch" forName="child2" refType="w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r" for="ch" forName="child2Text" refType="w"/>
                    </dgm:constrLst>
                  </dgm:if>
                  <dgm:else name="Name15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l" for="ch" forName="child2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l" for="ch" forName="child2Text"/>
                    </dgm:constrLst>
                  </dgm:else>
                </dgm:choose>
                <dgm:ruleLst/>
                <dgm:layoutNode name="child2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2 1" cnt="1 0"/>
                  <dgm:constrLst/>
                  <dgm:ruleLst/>
                </dgm:layoutNode>
                <dgm:layoutNode name="child2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2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6"/>
          </dgm:choose>
          <dgm:choose name="Name17">
            <dgm:if name="Name18" axis="ch ch" ptType="node node" st="3 1" cnt="1 0" func="cnt" op="gte" val="1">
              <dgm:layoutNode name="child3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19">
                  <dgm:if name="Name20" func="var" arg="dir" op="equ" val="norm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r" for="ch" forName="child3" refType="w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r" for="ch" forName="child3Text" refType="w"/>
                    </dgm:constrLst>
                  </dgm:if>
                  <dgm:else name="Name21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l" for="ch" forName="child3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l" for="ch" forName="child3Text"/>
                    </dgm:constrLst>
                  </dgm:else>
                </dgm:choose>
                <dgm:ruleLst/>
                <dgm:layoutNode name="child3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3 1" cnt="1 0"/>
                  <dgm:constrLst/>
                  <dgm:ruleLst/>
                </dgm:layoutNode>
                <dgm:layoutNode name="child3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3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2"/>
          </dgm:choose>
          <dgm:choose name="Name23">
            <dgm:if name="Name24" axis="ch ch" ptType="node node" st="4 1" cnt="1 0" func="cnt" op="gte" val="1">
              <dgm:layoutNode name="child4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25">
                  <dgm:if name="Name26" func="var" arg="dir" op="equ" val="norm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l" for="ch" forName="child4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l" for="ch" forName="child4Text"/>
                    </dgm:constrLst>
                  </dgm:if>
                  <dgm:else name="Name27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r" for="ch" forName="child4" refType="w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r" for="ch" forName="child4Text" refType="w"/>
                    </dgm:constrLst>
                  </dgm:else>
                </dgm:choose>
                <dgm:ruleLst/>
                <dgm:layoutNode name="child4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4 1" cnt="1 0"/>
                  <dgm:constrLst/>
                  <dgm:ruleLst/>
                </dgm:layoutNode>
                <dgm:layoutNode name="child4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4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8"/>
          </dgm:choose>
          <dgm:layoutNode name="child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ircle">
          <dgm:alg type="composite">
            <dgm:param type="ar" val="1"/>
          </dgm:alg>
          <dgm:shape xmlns:r="http://schemas.openxmlformats.org/officeDocument/2006/relationships" r:blip="">
            <dgm:adjLst/>
          </dgm:shape>
          <dgm:presOf/>
          <dgm:choose name="Name29">
            <dgm:if name="Name30" func="var" arg="dir" op="equ" val="norm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r" for="ch" forName="quadrant1" refType="w" fact="0.5"/>
                <dgm:constr type="rOff" for="ch" forName="quadrant1" refType="w" fact="-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l" for="ch" forName="quadrant2" refType="w" fact="0.5"/>
                <dgm:constr type="lOff" for="ch" forName="quadrant2" refType="w" fact="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l" for="ch" forName="quadrant3" refType="w" fact="0.5"/>
                <dgm:constr type="lOff" for="ch" forName="quadrant3" refType="w" fact="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r" for="ch" forName="quadrant4" refType="w" fact="0.5"/>
                <dgm:constr type="rOff" for="ch" forName="quadrant4" refType="w" fact="-0.01"/>
              </dgm:constrLst>
            </dgm:if>
            <dgm:else name="Name31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l" for="ch" forName="quadrant1" refType="w" fact="0.5"/>
                <dgm:constr type="lOff" for="ch" forName="quadrant1" refType="w" fact="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r" for="ch" forName="quadrant2" refType="w" fact="0.5"/>
                <dgm:constr type="rOff" for="ch" forName="quadrant2" refType="w" fact="-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r" for="ch" forName="quadrant3" refType="w" fact="0.5"/>
                <dgm:constr type="rOff" for="ch" forName="quadrant3" refType="w" fact="-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l" for="ch" forName="quadrant4" refType="w" fact="0.5"/>
                <dgm:constr type="lOff" for="ch" forName="quadrant4" refType="w" fact="0.01"/>
              </dgm:constrLst>
            </dgm:else>
          </dgm:choose>
          <dgm:ruleLst/>
          <dgm:layoutNode name="quadrant1" styleLbl="node1">
            <dgm:varLst>
              <dgm:chMax val="1"/>
              <dgm:bulletEnabled val="1"/>
            </dgm:varLst>
            <dgm:alg type="tx"/>
            <dgm:choose name="Name32">
              <dgm:if name="Name33" func="var" arg="dir" op="equ" val="norm">
                <dgm:shape xmlns:r="http://schemas.openxmlformats.org/officeDocument/2006/relationships" type="pieWedge" r:blip="">
                  <dgm:adjLst/>
                </dgm:shape>
              </dgm:if>
              <dgm:else name="Name34">
                <dgm:shape xmlns:r="http://schemas.openxmlformats.org/officeDocument/2006/relationships" rot="90" type="pieWedge" r:blip="">
                  <dgm:adjLst/>
                </dgm:shape>
              </dgm:else>
            </dgm:choose>
            <dgm:presOf axis="ch" ptType="node" cnt="1"/>
            <dgm:constrLst/>
            <dgm:ruleLst>
              <dgm:rule type="primFontSz" val="5" fact="NaN" max="NaN"/>
            </dgm:ruleLst>
          </dgm:layoutNode>
          <dgm:layoutNode name="quadrant2" styleLbl="node1">
            <dgm:varLst>
              <dgm:chMax val="1"/>
              <dgm:bulletEnabled val="1"/>
            </dgm:varLst>
            <dgm:alg type="tx"/>
            <dgm:choose name="Name35">
              <dgm:if name="Name36" func="var" arg="dir" op="equ" val="norm">
                <dgm:shape xmlns:r="http://schemas.openxmlformats.org/officeDocument/2006/relationships" rot="90" type="pieWedge" r:blip="">
                  <dgm:adjLst/>
                </dgm:shape>
              </dgm:if>
              <dgm:else name="Name37">
                <dgm:shape xmlns:r="http://schemas.openxmlformats.org/officeDocument/2006/relationships" type="pieWedge" r:blip="">
                  <dgm:adjLst/>
                </dgm:shape>
              </dgm:else>
            </dgm:choose>
            <dgm:presOf axis="ch" ptType="node" st="2" cnt="1"/>
            <dgm:constrLst/>
            <dgm:ruleLst>
              <dgm:rule type="primFontSz" val="5" fact="NaN" max="NaN"/>
            </dgm:ruleLst>
          </dgm:layoutNode>
          <dgm:layoutNode name="quadrant3" styleLbl="node1">
            <dgm:varLst>
              <dgm:chMax val="1"/>
              <dgm:bulletEnabled val="1"/>
            </dgm:varLst>
            <dgm:alg type="tx"/>
            <dgm:choose name="Name38">
              <dgm:if name="Name39" func="var" arg="dir" op="equ" val="norm">
                <dgm:shape xmlns:r="http://schemas.openxmlformats.org/officeDocument/2006/relationships" rot="180" type="pieWedge" r:blip="">
                  <dgm:adjLst/>
                </dgm:shape>
              </dgm:if>
              <dgm:else name="Name40">
                <dgm:shape xmlns:r="http://schemas.openxmlformats.org/officeDocument/2006/relationships" rot="270" type="pieWedge" r:blip="">
                  <dgm:adjLst/>
                </dgm:shape>
              </dgm:else>
            </dgm:choose>
            <dgm:presOf axis="ch" ptType="node" st="3" cnt="1"/>
            <dgm:constrLst/>
            <dgm:ruleLst>
              <dgm:rule type="primFontSz" val="5" fact="NaN" max="NaN"/>
            </dgm:ruleLst>
          </dgm:layoutNode>
          <dgm:layoutNode name="quadrant4" styleLbl="node1">
            <dgm:varLst>
              <dgm:chMax val="1"/>
              <dgm:bulletEnabled val="1"/>
            </dgm:varLst>
            <dgm:alg type="tx"/>
            <dgm:choose name="Name41">
              <dgm:if name="Name42" func="var" arg="dir" op="equ" val="norm">
                <dgm:shape xmlns:r="http://schemas.openxmlformats.org/officeDocument/2006/relationships" rot="270" type="pieWedge" r:blip="">
                  <dgm:adjLst/>
                </dgm:shape>
              </dgm:if>
              <dgm:else name="Name43">
                <dgm:shape xmlns:r="http://schemas.openxmlformats.org/officeDocument/2006/relationships" rot="180" type="pieWedge" r:blip="">
                  <dgm:adjLst/>
                </dgm:shape>
              </dgm:else>
            </dgm:choose>
            <dgm:presOf axis="ch" ptType="node" st="4" cnt="1"/>
            <dgm:constrLst/>
            <dgm:ruleLst>
              <dgm:rule type="primFontSz" val="5" fact="NaN" max="NaN"/>
            </dgm:ruleLst>
          </dgm:layoutNode>
          <dgm:layoutNode name="quadrant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enter1" styleLbl="fgShp">
          <dgm:alg type="sp"/>
          <dgm:choose name="Name44">
            <dgm:if name="Name45" func="var" arg="dir" op="equ" val="norm">
              <dgm:shape xmlns:r="http://schemas.openxmlformats.org/officeDocument/2006/relationships" type="circularArrow" r:blip="" zOrderOff="16">
                <dgm:adjLst/>
              </dgm:shape>
            </dgm:if>
            <dgm:else name="Name46">
              <dgm:shape xmlns:r="http://schemas.openxmlformats.org/officeDocument/2006/relationships" rot="180" type="leftCircularArrow" r:blip="" zOrderOff="16">
                <dgm:adjLst/>
              </dgm:shape>
            </dgm:else>
          </dgm:choose>
          <dgm:presOf/>
          <dgm:constrLst/>
          <dgm:ruleLst/>
        </dgm:layoutNode>
        <dgm:layoutNode name="center2" styleLbl="fgShp">
          <dgm:alg type="sp"/>
          <dgm:choose name="Name47">
            <dgm:if name="Name48" func="var" arg="dir" op="equ" val="norm">
              <dgm:shape xmlns:r="http://schemas.openxmlformats.org/officeDocument/2006/relationships" rot="180" type="circularArrow" r:blip="" zOrderOff="16">
                <dgm:adjLst/>
              </dgm:shape>
            </dgm:if>
            <dgm:else name="Name49">
              <dgm:shape xmlns:r="http://schemas.openxmlformats.org/officeDocument/2006/relationships" type="leftCircularArrow" r:blip="" zOrderOff="16">
                <dgm:adjLst/>
              </dgm:shape>
            </dgm:else>
          </dgm:choose>
          <dgm:presOf/>
          <dgm:constrLst/>
          <dgm:ruleLst/>
        </dgm:layoutNode>
      </dgm:if>
      <dgm:else name="Name50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2E5780C1D70C43A158087F5887394A" ma:contentTypeVersion="14" ma:contentTypeDescription="Create a new document." ma:contentTypeScope="" ma:versionID="99522820c1da94f5da5173c1fd3892e2">
  <xsd:schema xmlns:xsd="http://www.w3.org/2001/XMLSchema" xmlns:xs="http://www.w3.org/2001/XMLSchema" xmlns:p="http://schemas.microsoft.com/office/2006/metadata/properties" xmlns:ns2="e3cecddb-4c93-4872-a6fd-42c36c2b9cc1" xmlns:ns3="ea382bfb-503e-4507-8bf8-b87f920e3b7e" targetNamespace="http://schemas.microsoft.com/office/2006/metadata/properties" ma:root="true" ma:fieldsID="2df65dc9cb340904ef6176be4c5204c5" ns2:_="" ns3:_="">
    <xsd:import namespace="e3cecddb-4c93-4872-a6fd-42c36c2b9cc1"/>
    <xsd:import namespace="ea382bfb-503e-4507-8bf8-b87f920e3b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Statu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AgendaCover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cecddb-4c93-4872-a6fd-42c36c2b9c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Status" ma:index="12" nillable="true" ma:displayName="Status" ma:default="Drafting" ma:format="Dropdown" ma:internalName="Status">
      <xsd:simpleType>
        <xsd:restriction base="dms:Choice">
          <xsd:enumeration value="Not Started"/>
          <xsd:enumeration value="Drafting"/>
          <xsd:enumeration value="Under PO review"/>
          <xsd:enumeration value="Under PLO review"/>
          <xsd:enumeration value="Under GH team review"/>
        </xsd:restriction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327adbbb-6bc9-4338-944a-893b363ad6e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AgendaCovered" ma:index="21" nillable="true" ma:displayName="Agenda Covered" ma:description="Agenda covered in video" ma:format="Dropdown" ma:internalName="AgendaCovered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382bfb-503e-4507-8bf8-b87f920e3b7e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f214104a-6e7d-4d18-84d8-0117cc748af3}" ma:internalName="TaxCatchAll" ma:showField="CatchAllData" ma:web="ea382bfb-503e-4507-8bf8-b87f920e3b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3cecddb-4c93-4872-a6fd-42c36c2b9cc1">
      <Terms xmlns="http://schemas.microsoft.com/office/infopath/2007/PartnerControls"/>
    </lcf76f155ced4ddcb4097134ff3c332f>
    <TaxCatchAll xmlns="ea382bfb-503e-4507-8bf8-b87f920e3b7e" xsi:nil="true"/>
    <AgendaCovered xmlns="e3cecddb-4c93-4872-a6fd-42c36c2b9cc1" xsi:nil="true"/>
    <Status xmlns="e3cecddb-4c93-4872-a6fd-42c36c2b9cc1">Drafting</Status>
  </documentManagement>
</p:properties>
</file>

<file path=customXml/itemProps1.xml><?xml version="1.0" encoding="utf-8"?>
<ds:datastoreItem xmlns:ds="http://schemas.openxmlformats.org/officeDocument/2006/customXml" ds:itemID="{1A0D3506-1299-4036-8587-497283D6D5A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5851795-C615-419D-B731-CECA4234AD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cecddb-4c93-4872-a6fd-42c36c2b9cc1"/>
    <ds:schemaRef ds:uri="ea382bfb-503e-4507-8bf8-b87f920e3b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EF895A3-244F-4C02-B154-A7695BAF4D4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3B4906D-8B1F-4FF0-BDE0-A6C108DEAF13}">
  <ds:schemaRefs>
    <ds:schemaRef ds:uri="http://schemas.microsoft.com/office/2006/metadata/properties"/>
    <ds:schemaRef ds:uri="http://schemas.microsoft.com/office/infopath/2007/PartnerControls"/>
    <ds:schemaRef ds:uri="e3cecddb-4c93-4872-a6fd-42c36c2b9cc1"/>
    <ds:schemaRef ds:uri="ea382bfb-503e-4507-8bf8-b87f920e3b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</Pages>
  <Words>234</Words>
  <Characters>1337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Suresh Ganesan</cp:lastModifiedBy>
  <cp:revision>18</cp:revision>
  <cp:lastPrinted>2017-03-30T12:57:00Z</cp:lastPrinted>
  <dcterms:created xsi:type="dcterms:W3CDTF">2021-02-23T09:32:00Z</dcterms:created>
  <dcterms:modified xsi:type="dcterms:W3CDTF">2025-03-15T07:43:00Z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0x0101008E2E5780C1D70C43A158087F5887394A</vt:lpwstr>
  </property>
  <property fmtid="{D5CDD505-2E9C-101B-9397-08002B2CF9AE}" pid="3" name="MediaServiceImageTags">
    <vt:lpwstr/>
  </property>
</Properties>
</file>