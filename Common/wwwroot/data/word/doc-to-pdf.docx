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117998D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52B84C00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 xml:space="preserve">dis,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per tortor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r w:rsidRPr="00D13882">
        <w:rPr>
          <w:color w:val="000000"/>
          <w:sz w:val="24"/>
          <w:szCs w:val="24"/>
          <w:lang w:val="es-MX" w:eastAsia="en-IN"/>
        </w:rPr>
        <w:t xml:space="preserve">Volutpat a lectus, lorem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64454102" w14:textId="7AE12991" w:rsidR="000B2B27" w:rsidRPr="0057598A" w:rsidRDefault="00BF6514" w:rsidP="000B2B2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F09F9E9" w14:textId="77777777" w:rsidR="00D13882" w:rsidRDefault="00D13882" w:rsidP="00D13882">
      <w:pPr>
        <w:jc w:val="center"/>
        <w:rPr>
          <w:sz w:val="56"/>
          <w:szCs w:val="56"/>
        </w:rPr>
      </w:pPr>
      <w:r w:rsidRPr="00D219AC">
        <w:rPr>
          <w:sz w:val="56"/>
          <w:szCs w:val="56"/>
        </w:rPr>
        <w:lastRenderedPageBreak/>
        <w:t>Marketing Campaign Process</w:t>
      </w:r>
    </w:p>
    <w:p w14:paraId="370FA6A4" w14:textId="605F623C" w:rsidR="00D13882" w:rsidRDefault="00D13882" w:rsidP="00D13882">
      <w:r w:rsidRPr="00011304">
        <w:rPr>
          <w:noProof/>
        </w:rPr>
        <w:drawing>
          <wp:anchor distT="0" distB="0" distL="114300" distR="114300" simplePos="0" relativeHeight="251666432" behindDoc="0" locked="0" layoutInCell="1" allowOverlap="1" wp14:anchorId="6E78A77C" wp14:editId="25BE2BF2">
            <wp:simplePos x="0" y="0"/>
            <wp:positionH relativeFrom="column">
              <wp:posOffset>2117</wp:posOffset>
            </wp:positionH>
            <wp:positionV relativeFrom="paragraph">
              <wp:posOffset>313690</wp:posOffset>
            </wp:positionV>
            <wp:extent cx="5943600" cy="4838065"/>
            <wp:effectExtent l="19050" t="0" r="57150" b="0"/>
            <wp:wrapNone/>
            <wp:docPr id="74381191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113D4A3-F797-BCA3-70C4-52CCB09F74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80442" w14:textId="75E13714" w:rsidR="0057598A" w:rsidRDefault="0057598A" w:rsidP="000836DD">
      <w:pPr>
        <w:rPr>
          <w:sz w:val="24"/>
          <w:szCs w:val="24"/>
        </w:rPr>
      </w:pPr>
    </w:p>
    <w:p w14:paraId="1C0B6528" w14:textId="58513924" w:rsidR="000836DD" w:rsidRDefault="000836DD" w:rsidP="000836DD">
      <w:pPr>
        <w:rPr>
          <w:sz w:val="24"/>
          <w:szCs w:val="24"/>
        </w:rPr>
      </w:pPr>
    </w:p>
    <w:p w14:paraId="70800707" w14:textId="1F869A3F" w:rsidR="0057598A" w:rsidRDefault="0057598A" w:rsidP="000836DD">
      <w:pPr>
        <w:rPr>
          <w:sz w:val="24"/>
          <w:szCs w:val="24"/>
        </w:rPr>
      </w:pPr>
    </w:p>
    <w:p w14:paraId="261603A8" w14:textId="77777777" w:rsidR="0057598A" w:rsidRDefault="0057598A" w:rsidP="000836DD">
      <w:pPr>
        <w:rPr>
          <w:sz w:val="24"/>
          <w:szCs w:val="24"/>
        </w:rPr>
      </w:pPr>
    </w:p>
    <w:p w14:paraId="00A40E39" w14:textId="77777777" w:rsidR="0057598A" w:rsidRDefault="0057598A" w:rsidP="000836DD">
      <w:pPr>
        <w:rPr>
          <w:sz w:val="24"/>
          <w:szCs w:val="24"/>
        </w:rPr>
      </w:pPr>
    </w:p>
    <w:p w14:paraId="2A975B93" w14:textId="77777777" w:rsidR="0057598A" w:rsidRDefault="0057598A" w:rsidP="000836DD">
      <w:pPr>
        <w:rPr>
          <w:sz w:val="24"/>
          <w:szCs w:val="24"/>
        </w:rPr>
      </w:pPr>
    </w:p>
    <w:p w14:paraId="38205CC7" w14:textId="77777777" w:rsidR="0057598A" w:rsidRDefault="0057598A" w:rsidP="000836DD">
      <w:pPr>
        <w:rPr>
          <w:sz w:val="24"/>
          <w:szCs w:val="24"/>
        </w:rPr>
      </w:pPr>
    </w:p>
    <w:p w14:paraId="6844F3EF" w14:textId="77777777" w:rsidR="0057598A" w:rsidRDefault="0057598A" w:rsidP="000836DD">
      <w:pPr>
        <w:rPr>
          <w:sz w:val="24"/>
          <w:szCs w:val="24"/>
        </w:rPr>
      </w:pPr>
    </w:p>
    <w:p w14:paraId="4B42EE45" w14:textId="77777777" w:rsidR="0057598A" w:rsidRDefault="0057598A" w:rsidP="000836DD">
      <w:pPr>
        <w:rPr>
          <w:sz w:val="24"/>
          <w:szCs w:val="24"/>
        </w:rPr>
      </w:pPr>
    </w:p>
    <w:p w14:paraId="76D0E605" w14:textId="77777777" w:rsidR="0057598A" w:rsidRDefault="0057598A" w:rsidP="000836DD">
      <w:pPr>
        <w:rPr>
          <w:sz w:val="24"/>
          <w:szCs w:val="24"/>
        </w:rPr>
      </w:pPr>
    </w:p>
    <w:p w14:paraId="15AFBAF7" w14:textId="77777777" w:rsidR="0057598A" w:rsidRDefault="0057598A" w:rsidP="000836DD">
      <w:pPr>
        <w:rPr>
          <w:sz w:val="24"/>
          <w:szCs w:val="24"/>
        </w:rPr>
      </w:pPr>
    </w:p>
    <w:p w14:paraId="25200487" w14:textId="77777777" w:rsidR="0057598A" w:rsidRDefault="0057598A" w:rsidP="000836DD">
      <w:pPr>
        <w:rPr>
          <w:sz w:val="24"/>
          <w:szCs w:val="24"/>
        </w:rPr>
      </w:pPr>
    </w:p>
    <w:p w14:paraId="1765ED09" w14:textId="77777777" w:rsidR="0057598A" w:rsidRDefault="0057598A" w:rsidP="000836DD">
      <w:pPr>
        <w:rPr>
          <w:sz w:val="24"/>
          <w:szCs w:val="24"/>
        </w:rPr>
      </w:pPr>
    </w:p>
    <w:p w14:paraId="7992A4F5" w14:textId="77777777" w:rsidR="0057598A" w:rsidRDefault="0057598A" w:rsidP="000836DD">
      <w:pPr>
        <w:rPr>
          <w:sz w:val="24"/>
          <w:szCs w:val="24"/>
        </w:rPr>
      </w:pPr>
    </w:p>
    <w:p w14:paraId="6F79AE1A" w14:textId="77777777" w:rsidR="0057598A" w:rsidRDefault="0057598A" w:rsidP="000836DD">
      <w:pPr>
        <w:rPr>
          <w:sz w:val="24"/>
          <w:szCs w:val="24"/>
        </w:rPr>
      </w:pPr>
    </w:p>
    <w:p w14:paraId="1C7DCCB6" w14:textId="77777777" w:rsidR="0057598A" w:rsidRDefault="0057598A" w:rsidP="000836DD">
      <w:pPr>
        <w:rPr>
          <w:sz w:val="24"/>
          <w:szCs w:val="24"/>
        </w:rPr>
      </w:pPr>
    </w:p>
    <w:p w14:paraId="5D2DB54A" w14:textId="77777777" w:rsidR="0057598A" w:rsidRDefault="0057598A" w:rsidP="000836DD">
      <w:pPr>
        <w:rPr>
          <w:sz w:val="24"/>
          <w:szCs w:val="24"/>
        </w:rPr>
      </w:pPr>
    </w:p>
    <w:p w14:paraId="766010F3" w14:textId="77777777" w:rsidR="0057598A" w:rsidRDefault="0057598A" w:rsidP="000836DD">
      <w:pPr>
        <w:rPr>
          <w:sz w:val="24"/>
          <w:szCs w:val="24"/>
        </w:rPr>
      </w:pPr>
    </w:p>
    <w:p w14:paraId="1D0E8966" w14:textId="77777777" w:rsidR="0057598A" w:rsidRDefault="0057598A" w:rsidP="000836DD">
      <w:pPr>
        <w:rPr>
          <w:sz w:val="24"/>
          <w:szCs w:val="24"/>
        </w:rPr>
      </w:pPr>
    </w:p>
    <w:p w14:paraId="605BD7E4" w14:textId="77777777" w:rsidR="0057598A" w:rsidRDefault="0057598A" w:rsidP="000836DD">
      <w:pPr>
        <w:rPr>
          <w:sz w:val="24"/>
          <w:szCs w:val="24"/>
        </w:rPr>
      </w:pPr>
    </w:p>
    <w:p w14:paraId="59D6D92C" w14:textId="77777777" w:rsidR="0057598A" w:rsidRDefault="0057598A" w:rsidP="000836DD">
      <w:pPr>
        <w:rPr>
          <w:sz w:val="24"/>
          <w:szCs w:val="24"/>
        </w:rPr>
      </w:pPr>
    </w:p>
    <w:p w14:paraId="6596DF6A" w14:textId="77777777" w:rsidR="0057598A" w:rsidRDefault="0057598A" w:rsidP="000836DD">
      <w:pPr>
        <w:rPr>
          <w:sz w:val="24"/>
          <w:szCs w:val="24"/>
        </w:rPr>
      </w:pPr>
    </w:p>
    <w:p w14:paraId="4159562F" w14:textId="77777777" w:rsidR="0057598A" w:rsidRDefault="0057598A" w:rsidP="000836DD">
      <w:pPr>
        <w:rPr>
          <w:sz w:val="24"/>
          <w:szCs w:val="24"/>
        </w:rPr>
      </w:pPr>
    </w:p>
    <w:p w14:paraId="5120F0FC" w14:textId="77777777" w:rsidR="0057598A" w:rsidRDefault="0057598A" w:rsidP="000836DD">
      <w:pPr>
        <w:rPr>
          <w:sz w:val="24"/>
          <w:szCs w:val="24"/>
        </w:rPr>
      </w:pPr>
    </w:p>
    <w:p w14:paraId="13018A57" w14:textId="77777777" w:rsidR="0057598A" w:rsidRDefault="0057598A" w:rsidP="000836DD">
      <w:pPr>
        <w:rPr>
          <w:sz w:val="24"/>
          <w:szCs w:val="24"/>
        </w:rPr>
      </w:pPr>
    </w:p>
    <w:p w14:paraId="030ADF31" w14:textId="77777777" w:rsidR="0057598A" w:rsidRDefault="0057598A" w:rsidP="000836DD">
      <w:pPr>
        <w:rPr>
          <w:sz w:val="24"/>
          <w:szCs w:val="24"/>
        </w:rPr>
      </w:pPr>
    </w:p>
    <w:p w14:paraId="7D324FEF" w14:textId="77777777" w:rsidR="0057598A" w:rsidRDefault="0057598A" w:rsidP="000836DD">
      <w:pPr>
        <w:rPr>
          <w:sz w:val="24"/>
          <w:szCs w:val="24"/>
        </w:rPr>
      </w:pPr>
    </w:p>
    <w:p w14:paraId="379FED4C" w14:textId="77777777" w:rsidR="0057598A" w:rsidRDefault="0057598A" w:rsidP="000836DD">
      <w:pPr>
        <w:rPr>
          <w:sz w:val="24"/>
          <w:szCs w:val="24"/>
        </w:rPr>
      </w:pPr>
    </w:p>
    <w:p w14:paraId="7925F265" w14:textId="77777777" w:rsidR="0057598A" w:rsidRDefault="0057598A" w:rsidP="000836DD">
      <w:pPr>
        <w:rPr>
          <w:sz w:val="24"/>
          <w:szCs w:val="24"/>
        </w:rPr>
      </w:pPr>
    </w:p>
    <w:p w14:paraId="090C2B8F" w14:textId="77777777" w:rsidR="0057598A" w:rsidRDefault="0057598A" w:rsidP="000836DD">
      <w:pPr>
        <w:rPr>
          <w:sz w:val="24"/>
          <w:szCs w:val="24"/>
        </w:rPr>
      </w:pPr>
    </w:p>
    <w:p w14:paraId="4E029A13" w14:textId="77777777" w:rsidR="0057598A" w:rsidRPr="0057598A" w:rsidRDefault="0057598A" w:rsidP="0057598A">
      <w:pPr>
        <w:rPr>
          <w:b/>
          <w:bCs/>
          <w:sz w:val="28"/>
          <w:szCs w:val="28"/>
          <w:u w:val="single"/>
        </w:rPr>
      </w:pPr>
      <w:r w:rsidRPr="0057598A">
        <w:rPr>
          <w:b/>
          <w:bCs/>
          <w:sz w:val="28"/>
          <w:szCs w:val="28"/>
          <w:u w:val="single"/>
        </w:rPr>
        <w:t>EMF Image of Company Structure</w:t>
      </w:r>
    </w:p>
    <w:p w14:paraId="54DDA484" w14:textId="77777777" w:rsidR="0057598A" w:rsidRDefault="0057598A" w:rsidP="0057598A">
      <w:pPr>
        <w:rPr>
          <w:rFonts w:ascii="Calibri" w:hAnsi="Calibri"/>
          <w:b/>
          <w:u w:val="single"/>
        </w:rPr>
      </w:pPr>
    </w:p>
    <w:p w14:paraId="55FD3F15" w14:textId="77777777" w:rsidR="0057598A" w:rsidRDefault="0057598A" w:rsidP="0057598A">
      <w:pPr>
        <w:rPr>
          <w:rFonts w:ascii="Calibri" w:hAnsi="Calibri"/>
          <w:b/>
          <w:u w:val="single"/>
        </w:rPr>
      </w:pPr>
      <w:r w:rsidRPr="00E61764">
        <w:rPr>
          <w:rFonts w:ascii="Calibri" w:hAnsi="Calibri"/>
          <w:bCs/>
          <w:noProof/>
        </w:rPr>
        <w:drawing>
          <wp:inline distT="0" distB="0" distL="0" distR="0" wp14:anchorId="4DEAF2B4" wp14:editId="496DB9C8">
            <wp:extent cx="5943600" cy="1558290"/>
            <wp:effectExtent l="0" t="0" r="0" b="0"/>
            <wp:docPr id="1563739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39020" name="Picture 15637390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EE61" w14:textId="77777777" w:rsidR="0057598A" w:rsidRDefault="0057598A" w:rsidP="0057598A">
      <w:pPr>
        <w:rPr>
          <w:rFonts w:ascii="Calibri" w:hAnsi="Calibri"/>
          <w:b/>
          <w:u w:val="single"/>
        </w:rPr>
      </w:pPr>
    </w:p>
    <w:p w14:paraId="17B1A107" w14:textId="75C8C5DA" w:rsidR="0057598A" w:rsidRDefault="0057598A">
      <w:pPr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br w:type="page"/>
      </w:r>
    </w:p>
    <w:p w14:paraId="1C795194" w14:textId="62C4DC52" w:rsidR="00BF6514" w:rsidRDefault="00BF6514" w:rsidP="00BF6514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6514" w14:paraId="760DAB54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B6338" w14:textId="77777777" w:rsidR="00BF6514" w:rsidRDefault="00BF6514">
            <w:pPr>
              <w:spacing w:before="240"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>Patient Name :</w:t>
            </w:r>
            <w:r>
              <w:rPr>
                <w:rFonts w:asciiTheme="majorBidi" w:hAnsiTheme="majorBidi" w:cstheme="majorBidi"/>
              </w:rPr>
              <w:t xml:space="preserve"> Andrew Fuller  </w:t>
            </w:r>
          </w:p>
          <w:p w14:paraId="025A4DFD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of Birth  :</w:t>
            </w:r>
            <w:r>
              <w:rPr>
                <w:rFonts w:asciiTheme="majorBidi" w:hAnsiTheme="majorBidi" w:cstheme="majorBidi"/>
              </w:rPr>
              <w:t xml:space="preserve"> 1980-01-01 </w:t>
            </w:r>
          </w:p>
          <w:p w14:paraId="5D6E9316" w14:textId="77777777" w:rsidR="00BF6514" w:rsidRDefault="00BF6514">
            <w:pPr>
              <w:spacing w:after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                :</w:t>
            </w:r>
            <w:r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BF6514" w14:paraId="1BF1A55D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29B6C" w14:textId="145D36B0" w:rsidR="00BF6514" w:rsidRDefault="00BF6514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6B833BC0" wp14:editId="5DFB7FA8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4981E7A" wp14:editId="05B8D006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D5ED2F" w14:textId="77777777" w:rsidR="00BF6514" w:rsidRDefault="00BF6514" w:rsidP="00BF6514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4981E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7AD5ED2F" w14:textId="77777777" w:rsidR="00BF6514" w:rsidRDefault="00BF6514" w:rsidP="00BF6514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b/>
                <w:bCs/>
              </w:rPr>
              <w:t>X-ray Number :</w:t>
            </w:r>
            <w:r>
              <w:rPr>
                <w:rFonts w:asciiTheme="majorBidi" w:hAnsiTheme="majorBidi" w:cstheme="majorBidi"/>
              </w:rPr>
              <w:t xml:space="preserve"> 52587412</w:t>
            </w:r>
          </w:p>
          <w:p w14:paraId="18C132E9" w14:textId="77777777" w:rsidR="00BF6514" w:rsidRDefault="00BF6514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46CAE2B8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7068910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76906765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1CDB9431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2ED0D114" w14:textId="77777777" w:rsidR="00BF6514" w:rsidRDefault="00BF6514" w:rsidP="00BF6514">
            <w:pPr>
              <w:pStyle w:val="ListParagraph"/>
              <w:numPr>
                <w:ilvl w:val="0"/>
                <w:numId w:val="6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BF6514" w14:paraId="3475F9E3" w14:textId="77777777" w:rsidTr="00BF6514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1A400" w14:textId="77777777" w:rsidR="00BF6514" w:rsidRDefault="00BF6514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5CDD44DA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 further evaluation is required at this time.</w:t>
            </w:r>
          </w:p>
          <w:p w14:paraId="2FA74985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ADDITIONAL NOTES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14:paraId="3FBC437D" w14:textId="77777777" w:rsidR="00BF6514" w:rsidRDefault="00BF6514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None.</w:t>
            </w:r>
          </w:p>
        </w:tc>
      </w:tr>
    </w:tbl>
    <w:p w14:paraId="48CD3450" w14:textId="77777777" w:rsidR="00BF6514" w:rsidRDefault="00BF6514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</w:p>
    <w:p w14:paraId="17A8FF86" w14:textId="77777777" w:rsidR="00BF6514" w:rsidRDefault="00BF6514">
      <w:pPr>
        <w:rPr>
          <w:rFonts w:asciiTheme="majorHAnsi" w:eastAsiaTheme="majorEastAsia" w:hAnsiTheme="majorHAnsi" w:cstheme="minorHAnsi"/>
          <w:color w:val="365F91" w:themeColor="accent1" w:themeShade="BF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ECF46C3" w14:textId="035CBC1B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0"/>
            <w:commentRangeStart w:id="21"/>
            <w:commentRangeStart w:id="22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0"/>
            <w:r w:rsidR="006D04DC">
              <w:rPr>
                <w:rStyle w:val="CommentReference"/>
              </w:rPr>
              <w:commentReference w:id="20"/>
            </w:r>
            <w:commentRangeEnd w:id="21"/>
            <w:r w:rsidR="0094731B">
              <w:rPr>
                <w:rStyle w:val="CommentReference"/>
              </w:rPr>
              <w:commentReference w:id="21"/>
            </w:r>
            <w:commentRangeEnd w:id="22"/>
            <w:r w:rsidR="00AA0BF0">
              <w:rPr>
                <w:rStyle w:val="CommentReference"/>
              </w:rPr>
              <w:commentReference w:id="22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3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3"/>
            <w:r w:rsidR="006D04DC">
              <w:rPr>
                <w:rStyle w:val="CommentReference"/>
              </w:rPr>
              <w:commentReference w:id="23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57256396" w14:textId="77777777" w:rsidR="00BF6514" w:rsidRDefault="00BF6514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93F7BE" id="Text Box 1" o:spid="_x0000_s1027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+vZOQIAAIM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ACC3DD" w14:textId="77777777" w:rsidR="00337F02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BE2BFD7" w14:textId="77777777" w:rsidR="00337F02" w:rsidRPr="00693CEA" w:rsidRDefault="00337F02" w:rsidP="00337F02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4E66AAE" w14:textId="77777777" w:rsidR="00337F02" w:rsidRPr="00D05AE6" w:rsidRDefault="00337F02" w:rsidP="00337F02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FC5DDC" wp14:editId="61A9A88C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69E255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3325D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82741A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8213C7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EB24078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81C539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A79782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23B335B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F679921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8725F4" w14:textId="77777777" w:rsidR="00337F02" w:rsidRPr="00693CEA" w:rsidRDefault="00337F02" w:rsidP="00337F02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FC5DDC" id="Group 35" o:spid="_x0000_s1028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">
                <v:group id="Group 18" o:spid="_x0000_s1029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30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769E255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1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A3325D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2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282741A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4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B8213C7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5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6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EB24078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D81C539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8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9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0CA79782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4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23B335B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1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F679921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3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18725F4" w14:textId="77777777" w:rsidR="00337F02" w:rsidRPr="00693CEA" w:rsidRDefault="00337F02" w:rsidP="00337F02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4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7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F6609E" w:rsidRPr="00D05AE6" w:rsidRDefault="00F6609E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F6609E" w:rsidRPr="00D05AE6" w:rsidSect="000F2B4F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  <w:comment w:id="20" w:author="Dharani Thangarasu" w:date="2021-09-13T18:17:00Z" w:initials="DT">
    <w:p w14:paraId="4D4FF907" w14:textId="55445A16" w:rsidR="006D04DC" w:rsidRDefault="006D04DC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1" w:author="Ramaraj Marimuthu" w:date="2021-09-14T11:00:00Z" w:initials="RM">
    <w:p w14:paraId="4906125C" w14:textId="744F38A5" w:rsidR="0094731B" w:rsidRDefault="0094731B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2" w:author="Dharani Thangarasu" w:date="2021-09-14T13:01:00Z" w:initials="DT">
    <w:p w14:paraId="6214AA4C" w14:textId="51587F72" w:rsidR="00AA0BF0" w:rsidRDefault="00AA0BF0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3" w:author="Dharani Thangarasu" w:date="2021-09-13T18:17:00Z" w:initials="DT">
    <w:p w14:paraId="3EEBE041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7A06F6DA" w14:textId="77777777" w:rsidR="006D04DC" w:rsidRDefault="006D04DC" w:rsidP="006D04DC">
      <w:pPr>
        <w:pStyle w:val="CommentText"/>
      </w:pPr>
    </w:p>
    <w:p w14:paraId="7838EFD8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9-8 Sekimai Musashino-shi,</w:t>
      </w:r>
    </w:p>
    <w:p w14:paraId="3B562BFA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707 Oxford Rd,</w:t>
      </w:r>
    </w:p>
    <w:p w14:paraId="73E1EF0F" w14:textId="77777777" w:rsidR="006D04DC" w:rsidRDefault="006D04DC" w:rsidP="006D04DC">
      <w:pPr>
        <w:pStyle w:val="CommentText"/>
        <w:rPr>
          <w:noProof/>
          <w:sz w:val="22"/>
          <w:szCs w:val="22"/>
        </w:rPr>
      </w:pPr>
      <w:r>
        <w:rPr>
          <w:noProof/>
          <w:sz w:val="22"/>
          <w:szCs w:val="22"/>
        </w:rPr>
        <w:t>Kaloadagatan, Göteborg,</w:t>
      </w:r>
    </w:p>
    <w:p w14:paraId="3CF7A872" w14:textId="3D9CF91A" w:rsidR="006D04DC" w:rsidRDefault="006D04DC" w:rsidP="006D04DC">
      <w:pPr>
        <w:pStyle w:val="CommentText"/>
      </w:pPr>
      <w:r>
        <w:rPr>
          <w:noProof/>
          <w:sz w:val="22"/>
          <w:szCs w:val="22"/>
        </w:rPr>
        <w:t>Sweden.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  <w15:commentEx w15:paraId="4D4FF907" w15:done="0"/>
  <w15:commentEx w15:paraId="4906125C" w15:paraIdParent="4D4FF907" w15:done="0"/>
  <w15:commentEx w15:paraId="6214AA4C" w15:paraIdParent="4D4FF907" w15:done="0"/>
  <w15:commentEx w15:paraId="3CF7A87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  <w16cex:commentExtensible w16cex:durableId="24EA1431" w16cex:dateUtc="2021-09-13T12:47:00Z"/>
  <w16cex:commentExtensible w16cex:durableId="24EAFF45" w16cex:dateUtc="2021-09-14T05:30:00Z"/>
  <w16cex:commentExtensible w16cex:durableId="24EB1BBF" w16cex:dateUtc="2021-09-14T07:31:00Z"/>
  <w16cex:commentExtensible w16cex:durableId="24EA1441" w16cex:dateUtc="2021-09-13T12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  <w16cid:commentId w16cid:paraId="4D4FF907" w16cid:durableId="24EA1431"/>
  <w16cid:commentId w16cid:paraId="4906125C" w16cid:durableId="24EAFF45"/>
  <w16cid:commentId w16cid:paraId="6214AA4C" w16cid:durableId="24EB1BBF"/>
  <w16cid:commentId w16cid:paraId="3CF7A872" w16cid:durableId="24EA14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5DE28" w14:textId="77777777" w:rsidR="0073404B" w:rsidRDefault="0073404B">
      <w:r>
        <w:separator/>
      </w:r>
    </w:p>
  </w:endnote>
  <w:endnote w:type="continuationSeparator" w:id="0">
    <w:p w14:paraId="2A1322FC" w14:textId="77777777" w:rsidR="0073404B" w:rsidRDefault="007340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1BED5AC-D46B-4E54-B2D9-E2C55F418E22}"/>
    <w:embedBold r:id="rId2" w:fontKey="{8F0F30F2-68E0-4C38-8EE3-DDE4018D5B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A3DCF78F-FECD-466F-A461-2DD32EC08C7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349B6C42-6830-4322-88D6-40DD2A6EBA35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2278B36-DD5E-43AA-A67B-08413D6805AC}"/>
    <w:embedItalic r:id="rId6" w:fontKey="{6166718E-48C7-4D41-A71F-5A9FE36F752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BF7E99" w14:textId="77777777" w:rsidR="0073404B" w:rsidRDefault="0073404B">
      <w:r>
        <w:separator/>
      </w:r>
    </w:p>
  </w:footnote>
  <w:footnote w:type="continuationSeparator" w:id="0">
    <w:p w14:paraId="011D6463" w14:textId="77777777" w:rsidR="0073404B" w:rsidRDefault="007340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CDEF2A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664876649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1BB9A106" wp14:editId="3B6335AD">
            <wp:extent cx="144780" cy="144780"/>
            <wp:effectExtent l="0" t="0" r="0" b="0"/>
            <wp:docPr id="664876649" name="Picture 664876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1"/>
  </w:num>
  <w:num w:numId="2" w16cid:durableId="879585562">
    <w:abstractNumId w:val="2"/>
  </w:num>
  <w:num w:numId="3" w16cid:durableId="1232278916">
    <w:abstractNumId w:val="3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745A2"/>
    <w:rsid w:val="000836DD"/>
    <w:rsid w:val="000962B6"/>
    <w:rsid w:val="000A39C9"/>
    <w:rsid w:val="000B2B27"/>
    <w:rsid w:val="000B4A07"/>
    <w:rsid w:val="000C25A3"/>
    <w:rsid w:val="000D798A"/>
    <w:rsid w:val="000F2B4F"/>
    <w:rsid w:val="000F648B"/>
    <w:rsid w:val="00101322"/>
    <w:rsid w:val="00101BD8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06478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2F21F1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08F7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6C89"/>
    <w:rsid w:val="005648E8"/>
    <w:rsid w:val="00570E25"/>
    <w:rsid w:val="0057598A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04DC"/>
    <w:rsid w:val="006D1365"/>
    <w:rsid w:val="00700675"/>
    <w:rsid w:val="00717768"/>
    <w:rsid w:val="007228A6"/>
    <w:rsid w:val="0073404B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7E6BD8"/>
    <w:rsid w:val="00810334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343AB"/>
    <w:rsid w:val="0094731B"/>
    <w:rsid w:val="009502FA"/>
    <w:rsid w:val="009515EE"/>
    <w:rsid w:val="009704E0"/>
    <w:rsid w:val="009721D0"/>
    <w:rsid w:val="00972AAE"/>
    <w:rsid w:val="00984572"/>
    <w:rsid w:val="00987475"/>
    <w:rsid w:val="009A1241"/>
    <w:rsid w:val="009A5343"/>
    <w:rsid w:val="009C66E5"/>
    <w:rsid w:val="009C7232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13882"/>
    <w:rsid w:val="00D2035F"/>
    <w:rsid w:val="00D2349F"/>
    <w:rsid w:val="00D41B61"/>
    <w:rsid w:val="00D41E7C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15EEC"/>
    <w:rsid w:val="00E24059"/>
    <w:rsid w:val="00E70D95"/>
    <w:rsid w:val="00E840DF"/>
    <w:rsid w:val="00E94E0C"/>
    <w:rsid w:val="00E95424"/>
    <w:rsid w:val="00EC180F"/>
    <w:rsid w:val="00EC63CB"/>
    <w:rsid w:val="00ED1669"/>
    <w:rsid w:val="00F00003"/>
    <w:rsid w:val="00F174E9"/>
    <w:rsid w:val="00F206B8"/>
    <w:rsid w:val="00F22906"/>
    <w:rsid w:val="00F27D7C"/>
    <w:rsid w:val="00F4063C"/>
    <w:rsid w:val="00F41AD8"/>
    <w:rsid w:val="00F536DD"/>
    <w:rsid w:val="00F6609E"/>
    <w:rsid w:val="00FA50D7"/>
    <w:rsid w:val="00FB167C"/>
    <w:rsid w:val="00FB2E40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diagramLayout" Target="diagrams/layout1.xml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microsoft.com/office/2007/relationships/diagramDrawing" Target="diagrams/drawing1.xml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diagramData" Target="diagrams/data1.xml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7.jpeg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openxmlformats.org/officeDocument/2006/relationships/image" Target="media/image6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diagramQuickStyle" Target="diagrams/quickStyl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image" Target="media/image5.emf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609716-8E39-4D22-910C-BAD091981981}" type="doc">
      <dgm:prSet loTypeId="urn:microsoft.com/office/officeart/2005/8/layout/cycle4" loCatId="matrix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C9E33738-4A7C-4123-95EB-6D7FD88B11F0}">
      <dgm:prSet phldrT="[Text]"/>
      <dgm:spPr>
        <a:solidFill>
          <a:srgbClr val="3068F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gm:t>
    </dgm:pt>
    <dgm:pt modelId="{732384CA-5952-479B-B148-F4D90FA3B2E6}" type="par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EA5A85-EDF7-4559-9053-18E364241C53}" type="sib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A5EE762-3DC1-48A7-B442-46F6011EF968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</dgm:t>
    </dgm:pt>
    <dgm:pt modelId="{D84C2C02-9E2A-405A-A3EE-117B6B8D0EF9}" type="par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2DFC79D-6DD5-465A-B56F-68A7175F130B}" type="sib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D51212-DAF5-4A9E-8499-FEC3A12AC312}">
      <dgm:prSet phldrT="[Text]"/>
      <dgm:spPr>
        <a:solidFill>
          <a:srgbClr val="4A9608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gm:t>
    </dgm:pt>
    <dgm:pt modelId="{A8438DAD-286B-47DA-B548-04B79F1952A9}" type="par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9D13B89-49A2-4EC6-AE1A-98D0C1D747CF}" type="sib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7B530C-7BCF-4A25-BF51-23953D1A5007}">
      <dgm:prSet phldrT="[Text]"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</dgm:t>
    </dgm:pt>
    <dgm:pt modelId="{22CE6865-6719-452D-8447-C3C63ECF0969}" type="par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5394C7-9553-4BA6-A396-CB721A9BDFCA}" type="sib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92BA7-1B1A-4E0B-96F0-329169F6619D}">
      <dgm:prSet phldrT="[Text]"/>
      <dgm:spPr>
        <a:solidFill>
          <a:srgbClr val="BD34B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gm:t>
    </dgm:pt>
    <dgm:pt modelId="{8BF86D70-0256-4281-AAC2-B8EB9A7F61D1}" type="par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70CECBE-09E3-4A4E-8D0A-94533AB4C3C1}" type="sib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9C32643-A7E0-47FC-937B-7F6DA3126A4F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</dgm:t>
    </dgm:pt>
    <dgm:pt modelId="{E6413306-BFB1-43CA-8301-973E12BE57D4}" type="par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7E1E825-CD0F-4172-80C7-B61E4ED5F6E9}" type="sib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527C98-0901-4AD9-B1B6-C0DD2DF06E58}">
      <dgm:prSet phldrT="[Text]"/>
      <dgm:spPr>
        <a:solidFill>
          <a:srgbClr val="1D5B6F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gm:t>
    </dgm:pt>
    <dgm:pt modelId="{7F40621D-222B-4298-ACA9-5F574FF31012}" type="par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13B6250-DDDF-4512-879B-107E091F955A}" type="sib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C646FFC-2516-48B6-8B9A-BC8C72B8D491}">
      <dgm:prSet phldrT="[Text]"/>
      <dgm:spPr>
        <a:ln>
          <a:solidFill>
            <a:srgbClr val="1D5B6F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gm:t>
    </dgm:pt>
    <dgm:pt modelId="{576FA6EA-7C5A-449A-9B71-C0342B0D32BD}" type="par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F97372-4EDB-4792-B5ED-38CEA9FA3A48}" type="sib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6A1BD87-99F0-4C49-B259-FA3B3060A255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gm:t>
    </dgm:pt>
    <dgm:pt modelId="{D765B030-3004-421D-BEBB-AFE9BE66042C}" type="parTrans" cxnId="{7F4777DF-02BD-42D2-B211-BBA9C3250618}">
      <dgm:prSet/>
      <dgm:spPr/>
      <dgm:t>
        <a:bodyPr/>
        <a:lstStyle/>
        <a:p>
          <a:endParaRPr lang="en-US"/>
        </a:p>
      </dgm:t>
    </dgm:pt>
    <dgm:pt modelId="{37CBE38D-F541-4463-9114-1DBBFA469BB8}" type="sibTrans" cxnId="{7F4777DF-02BD-42D2-B211-BBA9C3250618}">
      <dgm:prSet/>
      <dgm:spPr/>
      <dgm:t>
        <a:bodyPr/>
        <a:lstStyle/>
        <a:p>
          <a:endParaRPr lang="en-US"/>
        </a:p>
      </dgm:t>
    </dgm:pt>
    <dgm:pt modelId="{D58C4008-C287-43FF-8773-2A70F75E9747}">
      <dgm:prSet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gm:t>
    </dgm:pt>
    <dgm:pt modelId="{F34137DB-A7B8-46C6-8CB6-37E1BA1C9AAD}" type="parTrans" cxnId="{9E34265F-068E-4503-BEA7-B61594AFD978}">
      <dgm:prSet/>
      <dgm:spPr/>
      <dgm:t>
        <a:bodyPr/>
        <a:lstStyle/>
        <a:p>
          <a:endParaRPr lang="en-US"/>
        </a:p>
      </dgm:t>
    </dgm:pt>
    <dgm:pt modelId="{1AAEA1DD-3DFC-4272-9446-E0243791E96F}" type="sibTrans" cxnId="{9E34265F-068E-4503-BEA7-B61594AFD978}">
      <dgm:prSet/>
      <dgm:spPr/>
      <dgm:t>
        <a:bodyPr/>
        <a:lstStyle/>
        <a:p>
          <a:endParaRPr lang="en-US"/>
        </a:p>
      </dgm:t>
    </dgm:pt>
    <dgm:pt modelId="{63FBFD99-EC07-4746-BA30-52E0CECF033D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gm:t>
    </dgm:pt>
    <dgm:pt modelId="{00CF76A8-522B-4D08-A39C-EFF0E94FD5D1}" type="sibTrans" cxnId="{26CCC857-F1C4-4060-8636-0930501EB201}">
      <dgm:prSet/>
      <dgm:spPr/>
      <dgm:t>
        <a:bodyPr/>
        <a:lstStyle/>
        <a:p>
          <a:endParaRPr lang="en-US"/>
        </a:p>
      </dgm:t>
    </dgm:pt>
    <dgm:pt modelId="{541A423E-FE3A-45BE-B63C-327E4EC233A5}" type="parTrans" cxnId="{26CCC857-F1C4-4060-8636-0930501EB201}">
      <dgm:prSet/>
      <dgm:spPr/>
      <dgm:t>
        <a:bodyPr/>
        <a:lstStyle/>
        <a:p>
          <a:endParaRPr lang="en-US"/>
        </a:p>
      </dgm:t>
    </dgm:pt>
    <dgm:pt modelId="{0EA568B4-94E3-413A-AE71-CFFC8A0840E3}" type="pres">
      <dgm:prSet presAssocID="{C6609716-8E39-4D22-910C-BAD09198198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79C44B94-2C8D-45B5-9515-14D3F5AAC26A}" type="pres">
      <dgm:prSet presAssocID="{C6609716-8E39-4D22-910C-BAD091981981}" presName="children" presStyleCnt="0"/>
      <dgm:spPr/>
    </dgm:pt>
    <dgm:pt modelId="{543D0C19-6F15-428F-9785-73E41D950B81}" type="pres">
      <dgm:prSet presAssocID="{C6609716-8E39-4D22-910C-BAD091981981}" presName="child1group" presStyleCnt="0"/>
      <dgm:spPr/>
    </dgm:pt>
    <dgm:pt modelId="{3AF09C24-BF61-4BEA-B40D-7C85C6D32866}" type="pres">
      <dgm:prSet presAssocID="{C6609716-8E39-4D22-910C-BAD091981981}" presName="child1" presStyleLbl="bgAcc1" presStyleIdx="0" presStyleCnt="4"/>
      <dgm:spPr/>
    </dgm:pt>
    <dgm:pt modelId="{42AAAB70-0FBF-4B99-99D5-6977CFC0A386}" type="pres">
      <dgm:prSet presAssocID="{C6609716-8E39-4D22-910C-BAD091981981}" presName="child1Text" presStyleLbl="bgAcc1" presStyleIdx="0" presStyleCnt="4">
        <dgm:presLayoutVars>
          <dgm:bulletEnabled val="1"/>
        </dgm:presLayoutVars>
      </dgm:prSet>
      <dgm:spPr/>
    </dgm:pt>
    <dgm:pt modelId="{FCFD3359-12C6-47B6-8010-CC006E89C863}" type="pres">
      <dgm:prSet presAssocID="{C6609716-8E39-4D22-910C-BAD091981981}" presName="child2group" presStyleCnt="0"/>
      <dgm:spPr/>
    </dgm:pt>
    <dgm:pt modelId="{68553FBF-2AED-4122-B9D3-AB3C257B445F}" type="pres">
      <dgm:prSet presAssocID="{C6609716-8E39-4D22-910C-BAD091981981}" presName="child2" presStyleLbl="bgAcc1" presStyleIdx="1" presStyleCnt="4"/>
      <dgm:spPr/>
    </dgm:pt>
    <dgm:pt modelId="{DF3F8BC5-D385-4E29-82D3-0D18AB17C701}" type="pres">
      <dgm:prSet presAssocID="{C6609716-8E39-4D22-910C-BAD091981981}" presName="child2Text" presStyleLbl="bgAcc1" presStyleIdx="1" presStyleCnt="4">
        <dgm:presLayoutVars>
          <dgm:bulletEnabled val="1"/>
        </dgm:presLayoutVars>
      </dgm:prSet>
      <dgm:spPr/>
    </dgm:pt>
    <dgm:pt modelId="{FC2435E8-000F-45A0-8B77-84C71CC4AB42}" type="pres">
      <dgm:prSet presAssocID="{C6609716-8E39-4D22-910C-BAD091981981}" presName="child3group" presStyleCnt="0"/>
      <dgm:spPr/>
    </dgm:pt>
    <dgm:pt modelId="{36125C8C-6612-4C86-928A-DA8D845D8A8F}" type="pres">
      <dgm:prSet presAssocID="{C6609716-8E39-4D22-910C-BAD091981981}" presName="child3" presStyleLbl="bgAcc1" presStyleIdx="2" presStyleCnt="4" custLinFactNeighborY="4284"/>
      <dgm:spPr/>
    </dgm:pt>
    <dgm:pt modelId="{8BCE84D6-02BC-4BD2-AC54-F9D19832F2FE}" type="pres">
      <dgm:prSet presAssocID="{C6609716-8E39-4D22-910C-BAD091981981}" presName="child3Text" presStyleLbl="bgAcc1" presStyleIdx="2" presStyleCnt="4">
        <dgm:presLayoutVars>
          <dgm:bulletEnabled val="1"/>
        </dgm:presLayoutVars>
      </dgm:prSet>
      <dgm:spPr/>
    </dgm:pt>
    <dgm:pt modelId="{A51A5472-FF37-44DA-95FA-DADE05AD29CE}" type="pres">
      <dgm:prSet presAssocID="{C6609716-8E39-4D22-910C-BAD091981981}" presName="child4group" presStyleCnt="0"/>
      <dgm:spPr/>
    </dgm:pt>
    <dgm:pt modelId="{8BA8B503-8615-4872-B6FF-21F9EE4B5959}" type="pres">
      <dgm:prSet presAssocID="{C6609716-8E39-4D22-910C-BAD091981981}" presName="child4" presStyleLbl="bgAcc1" presStyleIdx="3" presStyleCnt="4" custLinFactNeighborY="4284"/>
      <dgm:spPr/>
    </dgm:pt>
    <dgm:pt modelId="{E95A3B26-D843-4C69-8314-EE0ED035CDAC}" type="pres">
      <dgm:prSet presAssocID="{C6609716-8E39-4D22-910C-BAD091981981}" presName="child4Text" presStyleLbl="bgAcc1" presStyleIdx="3" presStyleCnt="4">
        <dgm:presLayoutVars>
          <dgm:bulletEnabled val="1"/>
        </dgm:presLayoutVars>
      </dgm:prSet>
      <dgm:spPr/>
    </dgm:pt>
    <dgm:pt modelId="{1C9D7C36-167C-43B8-836B-2BEF3C69BD42}" type="pres">
      <dgm:prSet presAssocID="{C6609716-8E39-4D22-910C-BAD091981981}" presName="childPlaceholder" presStyleCnt="0"/>
      <dgm:spPr/>
    </dgm:pt>
    <dgm:pt modelId="{6005CDA6-6099-4B55-B914-9A7831002E15}" type="pres">
      <dgm:prSet presAssocID="{C6609716-8E39-4D22-910C-BAD091981981}" presName="circle" presStyleCnt="0"/>
      <dgm:spPr/>
    </dgm:pt>
    <dgm:pt modelId="{1B67E2B6-8DA3-4B93-857A-AD3BBEFCDD9F}" type="pres">
      <dgm:prSet presAssocID="{C6609716-8E39-4D22-910C-BAD09198198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A5F550CF-6E51-482B-ADCC-0611D205F02F}" type="pres">
      <dgm:prSet presAssocID="{C6609716-8E39-4D22-910C-BAD09198198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312D610-00B5-49C0-9A3B-2665686F0B90}" type="pres">
      <dgm:prSet presAssocID="{C6609716-8E39-4D22-910C-BAD09198198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2DF286D6-0C05-441A-92A0-FEFF13EF3639}" type="pres">
      <dgm:prSet presAssocID="{C6609716-8E39-4D22-910C-BAD09198198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4AD16E01-FBC4-4099-AC64-54CC4EA3150A}" type="pres">
      <dgm:prSet presAssocID="{C6609716-8E39-4D22-910C-BAD091981981}" presName="quadrantPlaceholder" presStyleCnt="0"/>
      <dgm:spPr/>
    </dgm:pt>
    <dgm:pt modelId="{228C9158-2440-4E10-BC3F-F1DEAD0B5FCF}" type="pres">
      <dgm:prSet presAssocID="{C6609716-8E39-4D22-910C-BAD091981981}" presName="center1" presStyleLbl="fgShp" presStyleIdx="0" presStyleCnt="2"/>
      <dgm:spPr/>
    </dgm:pt>
    <dgm:pt modelId="{921CF7AB-AB22-4B3C-ACFC-FEBC88EC30E3}" type="pres">
      <dgm:prSet presAssocID="{C6609716-8E39-4D22-910C-BAD091981981}" presName="center2" presStyleLbl="fgShp" presStyleIdx="1" presStyleCnt="2"/>
      <dgm:spPr/>
    </dgm:pt>
  </dgm:ptLst>
  <dgm:cxnLst>
    <dgm:cxn modelId="{21277B00-7AB0-402A-B214-F346E3649EA8}" type="presOf" srcId="{AA5EE762-3DC1-48A7-B442-46F6011EF968}" destId="{42AAAB70-0FBF-4B99-99D5-6977CFC0A386}" srcOrd="1" destOrd="0" presId="urn:microsoft.com/office/officeart/2005/8/layout/cycle4"/>
    <dgm:cxn modelId="{2CA2E916-EB31-41C9-A1AB-5BB9128DA585}" srcId="{C6609716-8E39-4D22-910C-BAD091981981}" destId="{3D992BA7-1B1A-4E0B-96F0-329169F6619D}" srcOrd="2" destOrd="0" parTransId="{8BF86D70-0256-4281-AAC2-B8EB9A7F61D1}" sibTransId="{570CECBE-09E3-4A4E-8D0A-94533AB4C3C1}"/>
    <dgm:cxn modelId="{4CA26728-7874-4B73-BD12-99664EADF37B}" type="presOf" srcId="{A6A1BD87-99F0-4C49-B259-FA3B3060A255}" destId="{42AAAB70-0FBF-4B99-99D5-6977CFC0A386}" srcOrd="1" destOrd="1" presId="urn:microsoft.com/office/officeart/2005/8/layout/cycle4"/>
    <dgm:cxn modelId="{EC5E783D-F833-47D8-8847-FB4E83C4CB77}" type="presOf" srcId="{63FBFD99-EC07-4746-BA30-52E0CECF033D}" destId="{8BCE84D6-02BC-4BD2-AC54-F9D19832F2FE}" srcOrd="1" destOrd="1" presId="urn:microsoft.com/office/officeart/2005/8/layout/cycle4"/>
    <dgm:cxn modelId="{9E34265F-068E-4503-BEA7-B61594AFD978}" srcId="{1BD51212-DAF5-4A9E-8499-FEC3A12AC312}" destId="{D58C4008-C287-43FF-8773-2A70F75E9747}" srcOrd="1" destOrd="0" parTransId="{F34137DB-A7B8-46C6-8CB6-37E1BA1C9AAD}" sibTransId="{1AAEA1DD-3DFC-4272-9446-E0243791E96F}"/>
    <dgm:cxn modelId="{8ED0A668-13F8-4763-A87F-F65BE3A8DC28}" srcId="{3D992BA7-1B1A-4E0B-96F0-329169F6619D}" destId="{19C32643-A7E0-47FC-937B-7F6DA3126A4F}" srcOrd="0" destOrd="0" parTransId="{E6413306-BFB1-43CA-8301-973E12BE57D4}" sibTransId="{27E1E825-CD0F-4172-80C7-B61E4ED5F6E9}"/>
    <dgm:cxn modelId="{703D964C-964C-470D-BB3F-4287B45D4453}" srcId="{C6609716-8E39-4D22-910C-BAD091981981}" destId="{C9E33738-4A7C-4123-95EB-6D7FD88B11F0}" srcOrd="0" destOrd="0" parTransId="{732384CA-5952-479B-B148-F4D90FA3B2E6}" sibTransId="{ABEA5A85-EDF7-4559-9053-18E364241C53}"/>
    <dgm:cxn modelId="{F185EF6E-AB0A-4EEE-AC68-7B8BE1A95E61}" type="presOf" srcId="{3D992BA7-1B1A-4E0B-96F0-329169F6619D}" destId="{B312D610-00B5-49C0-9A3B-2665686F0B90}" srcOrd="0" destOrd="0" presId="urn:microsoft.com/office/officeart/2005/8/layout/cycle4"/>
    <dgm:cxn modelId="{8B1C154F-E49E-4384-B351-C8959BA059E9}" type="presOf" srcId="{A5527C98-0901-4AD9-B1B6-C0DD2DF06E58}" destId="{2DF286D6-0C05-441A-92A0-FEFF13EF3639}" srcOrd="0" destOrd="0" presId="urn:microsoft.com/office/officeart/2005/8/layout/cycle4"/>
    <dgm:cxn modelId="{30400B71-DF39-44B2-B3DF-8C66AC0751D3}" type="presOf" srcId="{4E7B530C-7BCF-4A25-BF51-23953D1A5007}" destId="{DF3F8BC5-D385-4E29-82D3-0D18AB17C701}" srcOrd="1" destOrd="0" presId="urn:microsoft.com/office/officeart/2005/8/layout/cycle4"/>
    <dgm:cxn modelId="{26CCC857-F1C4-4060-8636-0930501EB201}" srcId="{3D992BA7-1B1A-4E0B-96F0-329169F6619D}" destId="{63FBFD99-EC07-4746-BA30-52E0CECF033D}" srcOrd="1" destOrd="0" parTransId="{541A423E-FE3A-45BE-B63C-327E4EC233A5}" sibTransId="{00CF76A8-522B-4D08-A39C-EFF0E94FD5D1}"/>
    <dgm:cxn modelId="{6A37A17F-868C-4200-A19B-598CC22904CC}" srcId="{1BD51212-DAF5-4A9E-8499-FEC3A12AC312}" destId="{4E7B530C-7BCF-4A25-BF51-23953D1A5007}" srcOrd="0" destOrd="0" parTransId="{22CE6865-6719-452D-8447-C3C63ECF0969}" sibTransId="{2B5394C7-9553-4BA6-A396-CB721A9BDFCA}"/>
    <dgm:cxn modelId="{0C21B782-5E69-42B1-834B-ED0F01F829BA}" srcId="{A5527C98-0901-4AD9-B1B6-C0DD2DF06E58}" destId="{6C646FFC-2516-48B6-8B9A-BC8C72B8D491}" srcOrd="0" destOrd="0" parTransId="{576FA6EA-7C5A-449A-9B71-C0342B0D32BD}" sibTransId="{ABF97372-4EDB-4792-B5ED-38CEA9FA3A48}"/>
    <dgm:cxn modelId="{7DA69F90-7C18-48DC-BFFA-21B07EC5E788}" type="presOf" srcId="{6C646FFC-2516-48B6-8B9A-BC8C72B8D491}" destId="{8BA8B503-8615-4872-B6FF-21F9EE4B5959}" srcOrd="0" destOrd="0" presId="urn:microsoft.com/office/officeart/2005/8/layout/cycle4"/>
    <dgm:cxn modelId="{974B4A97-896B-4BC6-B254-DEF05B1F4402}" type="presOf" srcId="{D58C4008-C287-43FF-8773-2A70F75E9747}" destId="{68553FBF-2AED-4122-B9D3-AB3C257B445F}" srcOrd="0" destOrd="1" presId="urn:microsoft.com/office/officeart/2005/8/layout/cycle4"/>
    <dgm:cxn modelId="{46B8FFA9-01B3-4391-B30F-A5C2B7779D7E}" type="presOf" srcId="{A6A1BD87-99F0-4C49-B259-FA3B3060A255}" destId="{3AF09C24-BF61-4BEA-B40D-7C85C6D32866}" srcOrd="0" destOrd="1" presId="urn:microsoft.com/office/officeart/2005/8/layout/cycle4"/>
    <dgm:cxn modelId="{0C4C34AD-0959-437C-8083-565353D8CA8D}" srcId="{C9E33738-4A7C-4123-95EB-6D7FD88B11F0}" destId="{AA5EE762-3DC1-48A7-B442-46F6011EF968}" srcOrd="0" destOrd="0" parTransId="{D84C2C02-9E2A-405A-A3EE-117B6B8D0EF9}" sibTransId="{02DFC79D-6DD5-465A-B56F-68A7175F130B}"/>
    <dgm:cxn modelId="{AE17C5B5-BE80-4E67-B9DC-11B085F1269C}" type="presOf" srcId="{AA5EE762-3DC1-48A7-B442-46F6011EF968}" destId="{3AF09C24-BF61-4BEA-B40D-7C85C6D32866}" srcOrd="0" destOrd="0" presId="urn:microsoft.com/office/officeart/2005/8/layout/cycle4"/>
    <dgm:cxn modelId="{F67EFCB6-5140-4C2B-822B-DC0A2C4269F8}" type="presOf" srcId="{6C646FFC-2516-48B6-8B9A-BC8C72B8D491}" destId="{E95A3B26-D843-4C69-8314-EE0ED035CDAC}" srcOrd="1" destOrd="0" presId="urn:microsoft.com/office/officeart/2005/8/layout/cycle4"/>
    <dgm:cxn modelId="{A5C7A6B8-22AB-4B5F-827A-2CFE4D90BBBB}" type="presOf" srcId="{19C32643-A7E0-47FC-937B-7F6DA3126A4F}" destId="{8BCE84D6-02BC-4BD2-AC54-F9D19832F2FE}" srcOrd="1" destOrd="0" presId="urn:microsoft.com/office/officeart/2005/8/layout/cycle4"/>
    <dgm:cxn modelId="{09A335D7-5BAE-4710-8F2D-8572DDC3E47A}" srcId="{C6609716-8E39-4D22-910C-BAD091981981}" destId="{A5527C98-0901-4AD9-B1B6-C0DD2DF06E58}" srcOrd="3" destOrd="0" parTransId="{7F40621D-222B-4298-ACA9-5F574FF31012}" sibTransId="{813B6250-DDDF-4512-879B-107E091F955A}"/>
    <dgm:cxn modelId="{9D1A77D8-9EF0-4733-857E-88710BFE099C}" type="presOf" srcId="{4E7B530C-7BCF-4A25-BF51-23953D1A5007}" destId="{68553FBF-2AED-4122-B9D3-AB3C257B445F}" srcOrd="0" destOrd="0" presId="urn:microsoft.com/office/officeart/2005/8/layout/cycle4"/>
    <dgm:cxn modelId="{7F4777DF-02BD-42D2-B211-BBA9C3250618}" srcId="{C9E33738-4A7C-4123-95EB-6D7FD88B11F0}" destId="{A6A1BD87-99F0-4C49-B259-FA3B3060A255}" srcOrd="1" destOrd="0" parTransId="{D765B030-3004-421D-BEBB-AFE9BE66042C}" sibTransId="{37CBE38D-F541-4463-9114-1DBBFA469BB8}"/>
    <dgm:cxn modelId="{CEEA94F0-8CD4-45BD-8499-980A8B384A2E}" type="presOf" srcId="{C6609716-8E39-4D22-910C-BAD091981981}" destId="{0EA568B4-94E3-413A-AE71-CFFC8A0840E3}" srcOrd="0" destOrd="0" presId="urn:microsoft.com/office/officeart/2005/8/layout/cycle4"/>
    <dgm:cxn modelId="{ED0268F2-85B2-450A-BB0B-2B6D8BEC67B1}" type="presOf" srcId="{63FBFD99-EC07-4746-BA30-52E0CECF033D}" destId="{36125C8C-6612-4C86-928A-DA8D845D8A8F}" srcOrd="0" destOrd="1" presId="urn:microsoft.com/office/officeart/2005/8/layout/cycle4"/>
    <dgm:cxn modelId="{7F3C88F4-D5E4-4B1B-B01F-FE81B87771ED}" type="presOf" srcId="{19C32643-A7E0-47FC-937B-7F6DA3126A4F}" destId="{36125C8C-6612-4C86-928A-DA8D845D8A8F}" srcOrd="0" destOrd="0" presId="urn:microsoft.com/office/officeart/2005/8/layout/cycle4"/>
    <dgm:cxn modelId="{9538C5F8-6F0C-462C-8DF3-2E921326E908}" type="presOf" srcId="{C9E33738-4A7C-4123-95EB-6D7FD88B11F0}" destId="{1B67E2B6-8DA3-4B93-857A-AD3BBEFCDD9F}" srcOrd="0" destOrd="0" presId="urn:microsoft.com/office/officeart/2005/8/layout/cycle4"/>
    <dgm:cxn modelId="{595AC0FA-4900-462C-9F15-934F46E6EB34}" type="presOf" srcId="{1BD51212-DAF5-4A9E-8499-FEC3A12AC312}" destId="{A5F550CF-6E51-482B-ADCC-0611D205F02F}" srcOrd="0" destOrd="0" presId="urn:microsoft.com/office/officeart/2005/8/layout/cycle4"/>
    <dgm:cxn modelId="{32586BFC-198D-4DCC-9450-A735CB53B21E}" type="presOf" srcId="{D58C4008-C287-43FF-8773-2A70F75E9747}" destId="{DF3F8BC5-D385-4E29-82D3-0D18AB17C701}" srcOrd="1" destOrd="1" presId="urn:microsoft.com/office/officeart/2005/8/layout/cycle4"/>
    <dgm:cxn modelId="{9AE497FD-8885-40ED-9F26-9DE8C911692C}" srcId="{C6609716-8E39-4D22-910C-BAD091981981}" destId="{1BD51212-DAF5-4A9E-8499-FEC3A12AC312}" srcOrd="1" destOrd="0" parTransId="{A8438DAD-286B-47DA-B548-04B79F1952A9}" sibTransId="{09D13B89-49A2-4EC6-AE1A-98D0C1D747CF}"/>
    <dgm:cxn modelId="{0790E257-F9C2-449B-9FFD-734726B7CB57}" type="presParOf" srcId="{0EA568B4-94E3-413A-AE71-CFFC8A0840E3}" destId="{79C44B94-2C8D-45B5-9515-14D3F5AAC26A}" srcOrd="0" destOrd="0" presId="urn:microsoft.com/office/officeart/2005/8/layout/cycle4"/>
    <dgm:cxn modelId="{83CE99B8-BC4E-4066-A6A2-AF02757DEE79}" type="presParOf" srcId="{79C44B94-2C8D-45B5-9515-14D3F5AAC26A}" destId="{543D0C19-6F15-428F-9785-73E41D950B81}" srcOrd="0" destOrd="0" presId="urn:microsoft.com/office/officeart/2005/8/layout/cycle4"/>
    <dgm:cxn modelId="{826CAA49-20D1-4653-A6DE-8D5D4A177094}" type="presParOf" srcId="{543D0C19-6F15-428F-9785-73E41D950B81}" destId="{3AF09C24-BF61-4BEA-B40D-7C85C6D32866}" srcOrd="0" destOrd="0" presId="urn:microsoft.com/office/officeart/2005/8/layout/cycle4"/>
    <dgm:cxn modelId="{ABB60ED1-4F3A-4896-8CC9-2020B5972363}" type="presParOf" srcId="{543D0C19-6F15-428F-9785-73E41D950B81}" destId="{42AAAB70-0FBF-4B99-99D5-6977CFC0A386}" srcOrd="1" destOrd="0" presId="urn:microsoft.com/office/officeart/2005/8/layout/cycle4"/>
    <dgm:cxn modelId="{C1783448-8205-4A8F-BE2E-D776D1D3BBEB}" type="presParOf" srcId="{79C44B94-2C8D-45B5-9515-14D3F5AAC26A}" destId="{FCFD3359-12C6-47B6-8010-CC006E89C863}" srcOrd="1" destOrd="0" presId="urn:microsoft.com/office/officeart/2005/8/layout/cycle4"/>
    <dgm:cxn modelId="{739416B3-B42F-4B35-8300-B8148007817B}" type="presParOf" srcId="{FCFD3359-12C6-47B6-8010-CC006E89C863}" destId="{68553FBF-2AED-4122-B9D3-AB3C257B445F}" srcOrd="0" destOrd="0" presId="urn:microsoft.com/office/officeart/2005/8/layout/cycle4"/>
    <dgm:cxn modelId="{AAC5A9CC-8C2F-4E3C-942F-12A135A2798D}" type="presParOf" srcId="{FCFD3359-12C6-47B6-8010-CC006E89C863}" destId="{DF3F8BC5-D385-4E29-82D3-0D18AB17C701}" srcOrd="1" destOrd="0" presId="urn:microsoft.com/office/officeart/2005/8/layout/cycle4"/>
    <dgm:cxn modelId="{DEE5FFE5-D5A8-412F-9D90-BC6ED7767085}" type="presParOf" srcId="{79C44B94-2C8D-45B5-9515-14D3F5AAC26A}" destId="{FC2435E8-000F-45A0-8B77-84C71CC4AB42}" srcOrd="2" destOrd="0" presId="urn:microsoft.com/office/officeart/2005/8/layout/cycle4"/>
    <dgm:cxn modelId="{AF6D0454-1CD8-4F15-877C-902D708155BE}" type="presParOf" srcId="{FC2435E8-000F-45A0-8B77-84C71CC4AB42}" destId="{36125C8C-6612-4C86-928A-DA8D845D8A8F}" srcOrd="0" destOrd="0" presId="urn:microsoft.com/office/officeart/2005/8/layout/cycle4"/>
    <dgm:cxn modelId="{AB60B598-0CCA-47CB-A5A0-8E91BA3EFE12}" type="presParOf" srcId="{FC2435E8-000F-45A0-8B77-84C71CC4AB42}" destId="{8BCE84D6-02BC-4BD2-AC54-F9D19832F2FE}" srcOrd="1" destOrd="0" presId="urn:microsoft.com/office/officeart/2005/8/layout/cycle4"/>
    <dgm:cxn modelId="{6F8564FC-02AD-439A-8275-2F61E2C3B7C4}" type="presParOf" srcId="{79C44B94-2C8D-45B5-9515-14D3F5AAC26A}" destId="{A51A5472-FF37-44DA-95FA-DADE05AD29CE}" srcOrd="3" destOrd="0" presId="urn:microsoft.com/office/officeart/2005/8/layout/cycle4"/>
    <dgm:cxn modelId="{796AA15F-BB66-437F-AFC8-B343996A28FA}" type="presParOf" srcId="{A51A5472-FF37-44DA-95FA-DADE05AD29CE}" destId="{8BA8B503-8615-4872-B6FF-21F9EE4B5959}" srcOrd="0" destOrd="0" presId="urn:microsoft.com/office/officeart/2005/8/layout/cycle4"/>
    <dgm:cxn modelId="{02BE2495-F292-45D2-B23E-F3A9DF32F066}" type="presParOf" srcId="{A51A5472-FF37-44DA-95FA-DADE05AD29CE}" destId="{E95A3B26-D843-4C69-8314-EE0ED035CDAC}" srcOrd="1" destOrd="0" presId="urn:microsoft.com/office/officeart/2005/8/layout/cycle4"/>
    <dgm:cxn modelId="{506CDCA0-C4EE-4A55-B35C-08820F6A4970}" type="presParOf" srcId="{79C44B94-2C8D-45B5-9515-14D3F5AAC26A}" destId="{1C9D7C36-167C-43B8-836B-2BEF3C69BD42}" srcOrd="4" destOrd="0" presId="urn:microsoft.com/office/officeart/2005/8/layout/cycle4"/>
    <dgm:cxn modelId="{373CF33B-0873-4F16-BBF7-BD9B8CF50418}" type="presParOf" srcId="{0EA568B4-94E3-413A-AE71-CFFC8A0840E3}" destId="{6005CDA6-6099-4B55-B914-9A7831002E15}" srcOrd="1" destOrd="0" presId="urn:microsoft.com/office/officeart/2005/8/layout/cycle4"/>
    <dgm:cxn modelId="{AA7E503E-3669-4178-AC26-F11578205157}" type="presParOf" srcId="{6005CDA6-6099-4B55-B914-9A7831002E15}" destId="{1B67E2B6-8DA3-4B93-857A-AD3BBEFCDD9F}" srcOrd="0" destOrd="0" presId="urn:microsoft.com/office/officeart/2005/8/layout/cycle4"/>
    <dgm:cxn modelId="{14B03B75-C612-46AA-943D-06804929CF5E}" type="presParOf" srcId="{6005CDA6-6099-4B55-B914-9A7831002E15}" destId="{A5F550CF-6E51-482B-ADCC-0611D205F02F}" srcOrd="1" destOrd="0" presId="urn:microsoft.com/office/officeart/2005/8/layout/cycle4"/>
    <dgm:cxn modelId="{46052393-277A-4738-8EA9-9674662EC4C1}" type="presParOf" srcId="{6005CDA6-6099-4B55-B914-9A7831002E15}" destId="{B312D610-00B5-49C0-9A3B-2665686F0B90}" srcOrd="2" destOrd="0" presId="urn:microsoft.com/office/officeart/2005/8/layout/cycle4"/>
    <dgm:cxn modelId="{FAA62AE0-F69B-498D-A8B8-DCD21CAD4420}" type="presParOf" srcId="{6005CDA6-6099-4B55-B914-9A7831002E15}" destId="{2DF286D6-0C05-441A-92A0-FEFF13EF3639}" srcOrd="3" destOrd="0" presId="urn:microsoft.com/office/officeart/2005/8/layout/cycle4"/>
    <dgm:cxn modelId="{2644DFBB-962E-4ED9-9EB4-AFB0ADAB49E1}" type="presParOf" srcId="{6005CDA6-6099-4B55-B914-9A7831002E15}" destId="{4AD16E01-FBC4-4099-AC64-54CC4EA3150A}" srcOrd="4" destOrd="0" presId="urn:microsoft.com/office/officeart/2005/8/layout/cycle4"/>
    <dgm:cxn modelId="{3455A81E-479D-45B7-8A8F-23FC2949DE1D}" type="presParOf" srcId="{0EA568B4-94E3-413A-AE71-CFFC8A0840E3}" destId="{228C9158-2440-4E10-BC3F-F1DEAD0B5FCF}" srcOrd="2" destOrd="0" presId="urn:microsoft.com/office/officeart/2005/8/layout/cycle4"/>
    <dgm:cxn modelId="{EBD6E2D4-352D-4299-9979-C8E584CBFA76}" type="presParOf" srcId="{0EA568B4-94E3-413A-AE71-CFFC8A0840E3}" destId="{921CF7AB-AB22-4B3C-ACFC-FEBC88EC30E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125C8C-6612-4C86-928A-DA8D845D8A8F}">
      <dsp:nvSpPr>
        <dsp:cNvPr id="0" name=""/>
        <dsp:cNvSpPr/>
      </dsp:nvSpPr>
      <dsp:spPr>
        <a:xfrm>
          <a:off x="3685032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BD34B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sp:txBody>
      <dsp:txXfrm>
        <a:off x="4394740" y="3702567"/>
        <a:ext cx="1516721" cy="1033004"/>
      </dsp:txXfrm>
    </dsp:sp>
    <dsp:sp modelId="{8BA8B503-8615-4872-B6FF-21F9EE4B5959}">
      <dsp:nvSpPr>
        <dsp:cNvPr id="0" name=""/>
        <dsp:cNvSpPr/>
      </dsp:nvSpPr>
      <dsp:spPr>
        <a:xfrm>
          <a:off x="0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1D5B6F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sp:txBody>
      <dsp:txXfrm>
        <a:off x="32138" y="3702567"/>
        <a:ext cx="1516721" cy="1033004"/>
      </dsp:txXfrm>
    </dsp:sp>
    <dsp:sp modelId="{68553FBF-2AED-4122-B9D3-AB3C257B445F}">
      <dsp:nvSpPr>
        <dsp:cNvPr id="0" name=""/>
        <dsp:cNvSpPr/>
      </dsp:nvSpPr>
      <dsp:spPr>
        <a:xfrm>
          <a:off x="3685032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4A960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sp:txBody>
      <dsp:txXfrm>
        <a:off x="4394740" y="165170"/>
        <a:ext cx="1516721" cy="1033004"/>
      </dsp:txXfrm>
    </dsp:sp>
    <dsp:sp modelId="{3AF09C24-BF61-4BEA-B40D-7C85C6D32866}">
      <dsp:nvSpPr>
        <dsp:cNvPr id="0" name=""/>
        <dsp:cNvSpPr/>
      </dsp:nvSpPr>
      <dsp:spPr>
        <a:xfrm>
          <a:off x="0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3068F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sp:txBody>
      <dsp:txXfrm>
        <a:off x="32138" y="165170"/>
        <a:ext cx="1516721" cy="1033004"/>
      </dsp:txXfrm>
    </dsp:sp>
    <dsp:sp modelId="{1B67E2B6-8DA3-4B93-857A-AD3BBEFCDD9F}">
      <dsp:nvSpPr>
        <dsp:cNvPr id="0" name=""/>
        <dsp:cNvSpPr/>
      </dsp:nvSpPr>
      <dsp:spPr>
        <a:xfrm>
          <a:off x="946403" y="393636"/>
          <a:ext cx="1979676" cy="1979676"/>
        </a:xfrm>
        <a:prstGeom prst="pieWedge">
          <a:avLst/>
        </a:prstGeom>
        <a:solidFill>
          <a:srgbClr val="3068F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sp:txBody>
      <dsp:txXfrm>
        <a:off x="1526237" y="973470"/>
        <a:ext cx="1399842" cy="1399842"/>
      </dsp:txXfrm>
    </dsp:sp>
    <dsp:sp modelId="{A5F550CF-6E51-482B-ADCC-0611D205F02F}">
      <dsp:nvSpPr>
        <dsp:cNvPr id="0" name=""/>
        <dsp:cNvSpPr/>
      </dsp:nvSpPr>
      <dsp:spPr>
        <a:xfrm rot="5400000">
          <a:off x="3017519" y="393636"/>
          <a:ext cx="1979676" cy="1979676"/>
        </a:xfrm>
        <a:prstGeom prst="pieWedge">
          <a:avLst/>
        </a:prstGeom>
        <a:solidFill>
          <a:srgbClr val="4A9608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sp:txBody>
      <dsp:txXfrm rot="-5400000">
        <a:off x="3017519" y="973470"/>
        <a:ext cx="1399842" cy="1399842"/>
      </dsp:txXfrm>
    </dsp:sp>
    <dsp:sp modelId="{B312D610-00B5-49C0-9A3B-2665686F0B90}">
      <dsp:nvSpPr>
        <dsp:cNvPr id="0" name=""/>
        <dsp:cNvSpPr/>
      </dsp:nvSpPr>
      <dsp:spPr>
        <a:xfrm rot="10800000">
          <a:off x="3017519" y="2464752"/>
          <a:ext cx="1979676" cy="1979676"/>
        </a:xfrm>
        <a:prstGeom prst="pieWedge">
          <a:avLst/>
        </a:prstGeom>
        <a:solidFill>
          <a:srgbClr val="BD34B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sp:txBody>
      <dsp:txXfrm rot="10800000">
        <a:off x="3017519" y="2464752"/>
        <a:ext cx="1399842" cy="1399842"/>
      </dsp:txXfrm>
    </dsp:sp>
    <dsp:sp modelId="{2DF286D6-0C05-441A-92A0-FEFF13EF3639}">
      <dsp:nvSpPr>
        <dsp:cNvPr id="0" name=""/>
        <dsp:cNvSpPr/>
      </dsp:nvSpPr>
      <dsp:spPr>
        <a:xfrm rot="16200000">
          <a:off x="946403" y="2464752"/>
          <a:ext cx="1979676" cy="1979676"/>
        </a:xfrm>
        <a:prstGeom prst="pieWedge">
          <a:avLst/>
        </a:prstGeom>
        <a:solidFill>
          <a:srgbClr val="1D5B6F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sp:txBody>
      <dsp:txXfrm rot="5400000">
        <a:off x="1526237" y="2464752"/>
        <a:ext cx="1399842" cy="1399842"/>
      </dsp:txXfrm>
    </dsp:sp>
    <dsp:sp modelId="{228C9158-2440-4E10-BC3F-F1DEAD0B5FCF}">
      <dsp:nvSpPr>
        <dsp:cNvPr id="0" name=""/>
        <dsp:cNvSpPr/>
      </dsp:nvSpPr>
      <dsp:spPr>
        <a:xfrm>
          <a:off x="2630042" y="20075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1CF7AB-AB22-4B3C-ACFC-FEBC88EC30E3}">
      <dsp:nvSpPr>
        <dsp:cNvPr id="0" name=""/>
        <dsp:cNvSpPr/>
      </dsp:nvSpPr>
      <dsp:spPr>
        <a:xfrm rot="10800000">
          <a:off x="2630042" y="22361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Props1.xml><?xml version="1.0" encoding="utf-8"?>
<ds:datastoreItem xmlns:ds="http://schemas.openxmlformats.org/officeDocument/2006/customXml" ds:itemID="{1EF895A3-244F-4C02-B154-A7695BAF4D4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851795-C615-419D-B731-CECA4234AD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3B4906D-8B1F-4FF0-BDE0-A6C108DEAF13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562</Words>
  <Characters>3210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17</cp:revision>
  <cp:lastPrinted>2017-03-30T12:57:00Z</cp:lastPrinted>
  <dcterms:created xsi:type="dcterms:W3CDTF">2021-02-23T09:32:00Z</dcterms:created>
  <dcterms:modified xsi:type="dcterms:W3CDTF">2025-03-05T13:31:00Z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  <property fmtid="{D5CDD505-2E9C-101B-9397-08002B2CF9AE}" pid="3" name="MediaServiceImageTags">
    <vt:lpwstr/>
  </property>
</Properties>
</file>